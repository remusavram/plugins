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015F1" w:rsidRPr="006C496B" w:rsidRDefault="00484D6C" w:rsidP="00A86D76">
      <w:pPr>
        <w:pStyle w:val="Heading1"/>
        <w:spacing w:line="360" w:lineRule="auto"/>
        <w:rPr>
          <w:rFonts w:cs="Times New Roman"/>
          <w:szCs w:val="30"/>
          <w:lang w:val="ro-RO"/>
        </w:rPr>
      </w:pPr>
      <w:bookmarkStart w:id="0" w:name="_Toc377983382"/>
      <w:r>
        <w:rPr>
          <w:rFonts w:cs="Times New Roman"/>
          <w:szCs w:val="30"/>
        </w:rPr>
        <w:t>I</w:t>
      </w:r>
      <w:r w:rsidR="00FB3D94" w:rsidRPr="003A0A72">
        <w:rPr>
          <w:rFonts w:cs="Times New Roman"/>
          <w:szCs w:val="30"/>
        </w:rPr>
        <w:t>ntroducere</w:t>
      </w:r>
      <w:bookmarkEnd w:id="0"/>
    </w:p>
    <w:p w:rsidR="007B66FD" w:rsidRDefault="007B66FD" w:rsidP="00A86D76">
      <w:pPr>
        <w:pStyle w:val="NoSpacing"/>
        <w:spacing w:line="360" w:lineRule="auto"/>
        <w:rPr>
          <w:rFonts w:cs="Times New Roman"/>
          <w:szCs w:val="24"/>
        </w:rPr>
      </w:pPr>
    </w:p>
    <w:p w:rsidR="00ED6FBA" w:rsidRDefault="007B66FD" w:rsidP="006A350B">
      <w:pPr>
        <w:autoSpaceDE w:val="0"/>
        <w:autoSpaceDN w:val="0"/>
        <w:adjustRightInd w:val="0"/>
        <w:spacing w:after="0" w:line="360" w:lineRule="auto"/>
        <w:jc w:val="both"/>
        <w:rPr>
          <w:rFonts w:ascii="Times New Roman" w:hAnsi="Times New Roman" w:cs="Times New Roman"/>
          <w:sz w:val="24"/>
          <w:szCs w:val="24"/>
        </w:rPr>
      </w:pPr>
      <w:r>
        <w:rPr>
          <w:rFonts w:cs="Times New Roman"/>
          <w:szCs w:val="24"/>
        </w:rPr>
        <w:tab/>
      </w:r>
      <w:r w:rsidR="00ED6FBA">
        <w:rPr>
          <w:rFonts w:ascii="Times New Roman" w:hAnsi="Times New Roman" w:cs="Times New Roman"/>
          <w:sz w:val="24"/>
          <w:szCs w:val="24"/>
        </w:rPr>
        <w:t xml:space="preserve">Imaginaţi-vă că faceţi animaţie pentru un </w:t>
      </w:r>
      <w:r w:rsidR="00F1575E">
        <w:rPr>
          <w:rFonts w:ascii="Times New Roman" w:hAnsi="Times New Roman" w:cs="Times New Roman"/>
          <w:sz w:val="24"/>
          <w:szCs w:val="24"/>
        </w:rPr>
        <w:t>personaj</w:t>
      </w:r>
      <w:r w:rsidR="00ED6FBA">
        <w:rPr>
          <w:rFonts w:ascii="Times New Roman" w:hAnsi="Times New Roman" w:cs="Times New Roman"/>
          <w:sz w:val="24"/>
          <w:szCs w:val="24"/>
        </w:rPr>
        <w:t xml:space="preserve"> în Maya. În timp ce creaţi anim</w:t>
      </w:r>
      <w:r w:rsidR="005750FA">
        <w:rPr>
          <w:rFonts w:ascii="Times New Roman" w:hAnsi="Times New Roman" w:cs="Times New Roman"/>
          <w:sz w:val="24"/>
          <w:szCs w:val="24"/>
        </w:rPr>
        <w:t xml:space="preserve">aţia pentru acest </w:t>
      </w:r>
      <w:r w:rsidR="00984EA2">
        <w:rPr>
          <w:rFonts w:ascii="Times New Roman" w:hAnsi="Times New Roman" w:cs="Times New Roman"/>
          <w:sz w:val="24"/>
          <w:szCs w:val="24"/>
        </w:rPr>
        <w:t>personaj</w:t>
      </w:r>
      <w:r w:rsidR="005750FA">
        <w:rPr>
          <w:rFonts w:ascii="Times New Roman" w:hAnsi="Times New Roman" w:cs="Times New Roman"/>
          <w:sz w:val="24"/>
          <w:szCs w:val="24"/>
        </w:rPr>
        <w:t>, veţi începe</w:t>
      </w:r>
      <w:r w:rsidR="00ED6FBA">
        <w:rPr>
          <w:rFonts w:ascii="Times New Roman" w:hAnsi="Times New Roman" w:cs="Times New Roman"/>
          <w:sz w:val="24"/>
          <w:szCs w:val="24"/>
        </w:rPr>
        <w:t xml:space="preserve"> să repetaţi următorii paşi:</w:t>
      </w:r>
    </w:p>
    <w:p w:rsidR="00ED6FBA" w:rsidRDefault="00ED6FBA" w:rsidP="001F1E09">
      <w:pPr>
        <w:numPr>
          <w:ilvl w:val="0"/>
          <w:numId w:val="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Referinţele </w:t>
      </w:r>
      <w:r w:rsidR="00984EA2">
        <w:rPr>
          <w:rFonts w:ascii="Times New Roman" w:hAnsi="Times New Roman" w:cs="Times New Roman"/>
          <w:sz w:val="24"/>
          <w:szCs w:val="24"/>
        </w:rPr>
        <w:t>personajului</w:t>
      </w:r>
      <w:r>
        <w:rPr>
          <w:rFonts w:ascii="Times New Roman" w:hAnsi="Times New Roman" w:cs="Times New Roman"/>
          <w:sz w:val="24"/>
          <w:szCs w:val="24"/>
        </w:rPr>
        <w:t>.</w:t>
      </w:r>
    </w:p>
    <w:p w:rsidR="00ED6FBA" w:rsidRDefault="005178C9" w:rsidP="001F1E09">
      <w:pPr>
        <w:numPr>
          <w:ilvl w:val="0"/>
          <w:numId w:val="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Importarea unu</w:t>
      </w:r>
      <w:r w:rsidR="00ED6FBA">
        <w:rPr>
          <w:rFonts w:ascii="Times New Roman" w:hAnsi="Times New Roman" w:cs="Times New Roman"/>
          <w:sz w:val="24"/>
          <w:szCs w:val="24"/>
        </w:rPr>
        <w:t>i motion capture animation.</w:t>
      </w:r>
    </w:p>
    <w:p w:rsidR="00ED6FBA" w:rsidRDefault="00ED6FBA" w:rsidP="001F1E09">
      <w:pPr>
        <w:numPr>
          <w:ilvl w:val="0"/>
          <w:numId w:val="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Setarea frame range.</w:t>
      </w:r>
    </w:p>
    <w:p w:rsidR="00ED6FBA" w:rsidRDefault="005178C9" w:rsidP="001F1E09">
      <w:pPr>
        <w:numPr>
          <w:ilvl w:val="0"/>
          <w:numId w:val="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Referinţele pentru</w:t>
      </w:r>
      <w:r w:rsidR="00ED6FBA">
        <w:rPr>
          <w:rFonts w:ascii="Times New Roman" w:hAnsi="Times New Roman" w:cs="Times New Roman"/>
          <w:sz w:val="24"/>
          <w:szCs w:val="24"/>
        </w:rPr>
        <w:t xml:space="preserve"> fundalul scenei.</w:t>
      </w:r>
    </w:p>
    <w:p w:rsidR="006647B1" w:rsidRPr="006647B1" w:rsidRDefault="00ED6FBA" w:rsidP="001F1E09">
      <w:pPr>
        <w:numPr>
          <w:ilvl w:val="0"/>
          <w:numId w:val="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Configurările camerelor.</w:t>
      </w:r>
    </w:p>
    <w:p w:rsidR="006647B1" w:rsidRPr="006647B1" w:rsidRDefault="006647B1" w:rsidP="006A350B">
      <w:pPr>
        <w:autoSpaceDE w:val="0"/>
        <w:autoSpaceDN w:val="0"/>
        <w:adjustRightInd w:val="0"/>
        <w:spacing w:after="0" w:line="360" w:lineRule="auto"/>
        <w:jc w:val="both"/>
        <w:rPr>
          <w:rFonts w:ascii="Times New Roman" w:hAnsi="Times New Roman" w:cs="Times New Roman"/>
          <w:sz w:val="24"/>
          <w:szCs w:val="24"/>
        </w:rPr>
      </w:pPr>
    </w:p>
    <w:p w:rsidR="00ED6FBA" w:rsidRDefault="00ED6FBA" w:rsidP="006A350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Dacă se lucrează pe o produc</w:t>
      </w:r>
      <w:r w:rsidR="005178C9">
        <w:rPr>
          <w:rFonts w:ascii="Times New Roman" w:hAnsi="Times New Roman" w:cs="Times New Roman"/>
          <w:sz w:val="24"/>
          <w:szCs w:val="24"/>
        </w:rPr>
        <w:t xml:space="preserve">ţie mai mare, între 10 şi 50 </w:t>
      </w:r>
      <w:r>
        <w:rPr>
          <w:rFonts w:ascii="Times New Roman" w:hAnsi="Times New Roman" w:cs="Times New Roman"/>
          <w:sz w:val="24"/>
          <w:szCs w:val="24"/>
        </w:rPr>
        <w:t xml:space="preserve">animatori, aceşti simpli paşi pot cauza mici probleme. Dacă întrerupeţi acest proces, </w:t>
      </w:r>
      <w:r w:rsidR="005178C9">
        <w:rPr>
          <w:rFonts w:ascii="Times New Roman" w:hAnsi="Times New Roman" w:cs="Times New Roman"/>
          <w:sz w:val="24"/>
          <w:szCs w:val="24"/>
        </w:rPr>
        <w:t>v</w:t>
      </w:r>
      <w:r w:rsidR="005178C9">
        <w:rPr>
          <w:rFonts w:ascii="Times New Roman" w:hAnsi="Times New Roman" w:cs="Times New Roman"/>
          <w:sz w:val="24"/>
          <w:szCs w:val="24"/>
          <w:lang w:val="ro-RO"/>
        </w:rPr>
        <w:t>ă daţi seama</w:t>
      </w:r>
      <w:r>
        <w:rPr>
          <w:rFonts w:ascii="Times New Roman" w:hAnsi="Times New Roman" w:cs="Times New Roman"/>
          <w:sz w:val="24"/>
          <w:szCs w:val="24"/>
        </w:rPr>
        <w:t xml:space="preserve"> că sunt multe locuri în care aţi putea să folosiţi tool-uri cum ar fi:</w:t>
      </w:r>
    </w:p>
    <w:p w:rsidR="00ED6FBA" w:rsidRDefault="00ED6FBA" w:rsidP="001F1E09">
      <w:pPr>
        <w:numPr>
          <w:ilvl w:val="0"/>
          <w:numId w:val="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În primul rând</w:t>
      </w:r>
      <w:r w:rsidR="008A01FC">
        <w:rPr>
          <w:rFonts w:ascii="Times New Roman" w:hAnsi="Times New Roman" w:cs="Times New Roman"/>
          <w:sz w:val="24"/>
          <w:szCs w:val="24"/>
        </w:rPr>
        <w:t>,</w:t>
      </w:r>
      <w:r>
        <w:rPr>
          <w:rFonts w:ascii="Times New Roman" w:hAnsi="Times New Roman" w:cs="Times New Roman"/>
          <w:sz w:val="24"/>
          <w:szCs w:val="24"/>
        </w:rPr>
        <w:t xml:space="preserve"> animatorii trebuie să caute calea corectă către scenă respectivă. Această cale se poate schimba în orice moment, iar animatorii pot deschide un alt fişier. Un simplu tool cu o listă de </w:t>
      </w:r>
      <w:r w:rsidR="00984EA2">
        <w:rPr>
          <w:rFonts w:ascii="Times New Roman" w:hAnsi="Times New Roman" w:cs="Times New Roman"/>
          <w:sz w:val="24"/>
          <w:szCs w:val="24"/>
        </w:rPr>
        <w:t>personaje</w:t>
      </w:r>
      <w:r>
        <w:rPr>
          <w:rFonts w:ascii="Times New Roman" w:hAnsi="Times New Roman" w:cs="Times New Roman"/>
          <w:sz w:val="24"/>
          <w:szCs w:val="24"/>
        </w:rPr>
        <w:t xml:space="preserve"> poate face acesta sarcină simplă şi rezonabilă.</w:t>
      </w:r>
    </w:p>
    <w:p w:rsidR="00ED6FBA" w:rsidRDefault="00ED6FBA" w:rsidP="001F1E09">
      <w:pPr>
        <w:numPr>
          <w:ilvl w:val="0"/>
          <w:numId w:val="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Mai departe, </w:t>
      </w:r>
      <w:r w:rsidR="005178C9">
        <w:rPr>
          <w:rFonts w:ascii="Times New Roman" w:hAnsi="Times New Roman" w:cs="Times New Roman"/>
          <w:sz w:val="24"/>
          <w:szCs w:val="24"/>
        </w:rPr>
        <w:t>îţi doreşti</w:t>
      </w:r>
      <w:r>
        <w:rPr>
          <w:rFonts w:ascii="Times New Roman" w:hAnsi="Times New Roman" w:cs="Times New Roman"/>
          <w:sz w:val="24"/>
          <w:szCs w:val="24"/>
        </w:rPr>
        <w:t xml:space="preserve"> un tool care să organizeze şi să administreze importarea </w:t>
      </w:r>
      <w:r w:rsidR="005178C9">
        <w:rPr>
          <w:rFonts w:ascii="Times New Roman" w:hAnsi="Times New Roman" w:cs="Times New Roman"/>
          <w:sz w:val="24"/>
          <w:szCs w:val="24"/>
        </w:rPr>
        <w:t xml:space="preserve">lui </w:t>
      </w:r>
      <w:r>
        <w:rPr>
          <w:rFonts w:ascii="Times New Roman" w:hAnsi="Times New Roman" w:cs="Times New Roman"/>
          <w:sz w:val="24"/>
          <w:szCs w:val="24"/>
        </w:rPr>
        <w:t>"motion capture date" corect pe controlul unu</w:t>
      </w:r>
      <w:r w:rsidR="005178C9">
        <w:rPr>
          <w:rFonts w:ascii="Times New Roman" w:hAnsi="Times New Roman" w:cs="Times New Roman"/>
          <w:sz w:val="24"/>
          <w:szCs w:val="24"/>
        </w:rPr>
        <w:t xml:space="preserve">i </w:t>
      </w:r>
      <w:r w:rsidR="00C42FF4">
        <w:rPr>
          <w:rFonts w:ascii="Times New Roman" w:hAnsi="Times New Roman" w:cs="Times New Roman"/>
          <w:sz w:val="24"/>
          <w:szCs w:val="24"/>
        </w:rPr>
        <w:t>personaj</w:t>
      </w:r>
      <w:r w:rsidR="005178C9">
        <w:rPr>
          <w:rFonts w:ascii="Times New Roman" w:hAnsi="Times New Roman" w:cs="Times New Roman"/>
          <w:sz w:val="24"/>
          <w:szCs w:val="24"/>
        </w:rPr>
        <w:t>. Acest tool poate de</w:t>
      </w:r>
      <w:r w:rsidR="008A01FC">
        <w:rPr>
          <w:rFonts w:ascii="Times New Roman" w:hAnsi="Times New Roman" w:cs="Times New Roman"/>
          <w:sz w:val="24"/>
          <w:szCs w:val="24"/>
        </w:rPr>
        <w:t xml:space="preserve"> </w:t>
      </w:r>
      <w:r>
        <w:rPr>
          <w:rFonts w:ascii="Times New Roman" w:hAnsi="Times New Roman" w:cs="Times New Roman"/>
          <w:sz w:val="24"/>
          <w:szCs w:val="24"/>
        </w:rPr>
        <w:t xml:space="preserve">asemenea să seteze frame range pentru animaţie şi să mute camera </w:t>
      </w:r>
      <w:r w:rsidR="005178C9">
        <w:rPr>
          <w:rFonts w:ascii="Times New Roman" w:hAnsi="Times New Roman" w:cs="Times New Roman"/>
          <w:sz w:val="24"/>
          <w:szCs w:val="24"/>
        </w:rPr>
        <w:t>într-o</w:t>
      </w:r>
      <w:r>
        <w:rPr>
          <w:rFonts w:ascii="Times New Roman" w:hAnsi="Times New Roman" w:cs="Times New Roman"/>
          <w:sz w:val="24"/>
          <w:szCs w:val="24"/>
        </w:rPr>
        <w:t xml:space="preserve"> locaţie corectă în timpul procesului.</w:t>
      </w:r>
    </w:p>
    <w:p w:rsidR="00ED6FBA" w:rsidRPr="006647B1" w:rsidRDefault="00ED6FBA" w:rsidP="001F1E09">
      <w:pPr>
        <w:numPr>
          <w:ilvl w:val="0"/>
          <w:numId w:val="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Ultimul pas</w:t>
      </w:r>
      <w:r w:rsidR="00892576">
        <w:rPr>
          <w:rFonts w:ascii="Times New Roman" w:hAnsi="Times New Roman" w:cs="Times New Roman"/>
          <w:sz w:val="24"/>
          <w:szCs w:val="24"/>
        </w:rPr>
        <w:t xml:space="preserve"> reprezintă</w:t>
      </w:r>
      <w:r>
        <w:rPr>
          <w:rFonts w:ascii="Times New Roman" w:hAnsi="Times New Roman" w:cs="Times New Roman"/>
          <w:sz w:val="24"/>
          <w:szCs w:val="24"/>
        </w:rPr>
        <w:t xml:space="preserve"> referinţele scenei de fundal,</w:t>
      </w:r>
      <w:r w:rsidR="00B21470">
        <w:rPr>
          <w:rFonts w:ascii="Times New Roman" w:hAnsi="Times New Roman" w:cs="Times New Roman"/>
          <w:sz w:val="24"/>
          <w:szCs w:val="24"/>
        </w:rPr>
        <w:t xml:space="preserve"> </w:t>
      </w:r>
      <w:r w:rsidR="00892576">
        <w:rPr>
          <w:rFonts w:ascii="Times New Roman" w:hAnsi="Times New Roman" w:cs="Times New Roman"/>
          <w:sz w:val="24"/>
          <w:szCs w:val="24"/>
        </w:rPr>
        <w:t>pot dura</w:t>
      </w:r>
      <w:r>
        <w:rPr>
          <w:rFonts w:ascii="Times New Roman" w:hAnsi="Times New Roman" w:cs="Times New Roman"/>
          <w:sz w:val="24"/>
          <w:szCs w:val="24"/>
        </w:rPr>
        <w:t xml:space="preserve"> </w:t>
      </w:r>
      <w:r w:rsidR="00892576">
        <w:rPr>
          <w:rFonts w:ascii="Times New Roman" w:hAnsi="Times New Roman" w:cs="Times New Roman"/>
          <w:sz w:val="24"/>
          <w:szCs w:val="24"/>
        </w:rPr>
        <w:t>cel p</w:t>
      </w:r>
      <w:r>
        <w:rPr>
          <w:rFonts w:ascii="Times New Roman" w:hAnsi="Times New Roman" w:cs="Times New Roman"/>
          <w:sz w:val="24"/>
          <w:szCs w:val="24"/>
        </w:rPr>
        <w:t xml:space="preserve">uţin un minut pentru fiecare animator, căutând manual pentru fişierele corecte. Se poate crea un alt tool simplu care </w:t>
      </w:r>
      <w:r w:rsidR="00185BDA">
        <w:rPr>
          <w:rFonts w:ascii="Times New Roman" w:hAnsi="Times New Roman" w:cs="Times New Roman"/>
          <w:sz w:val="24"/>
          <w:szCs w:val="24"/>
        </w:rPr>
        <w:t>să afişeze o listă cu toate fundalurile</w:t>
      </w:r>
      <w:r>
        <w:rPr>
          <w:rFonts w:ascii="Times New Roman" w:hAnsi="Times New Roman" w:cs="Times New Roman"/>
          <w:sz w:val="24"/>
          <w:szCs w:val="24"/>
        </w:rPr>
        <w:t xml:space="preserve"> pentru a putea alege unul.</w:t>
      </w:r>
    </w:p>
    <w:p w:rsidR="006647B1" w:rsidRPr="006647B1" w:rsidRDefault="006647B1" w:rsidP="006A350B">
      <w:pPr>
        <w:autoSpaceDE w:val="0"/>
        <w:autoSpaceDN w:val="0"/>
        <w:adjustRightInd w:val="0"/>
        <w:spacing w:after="0" w:line="360" w:lineRule="auto"/>
        <w:jc w:val="both"/>
        <w:rPr>
          <w:rFonts w:ascii="Times New Roman" w:hAnsi="Times New Roman" w:cs="Times New Roman"/>
          <w:sz w:val="24"/>
          <w:szCs w:val="24"/>
        </w:rPr>
      </w:pPr>
    </w:p>
    <w:p w:rsidR="00ED6FBA" w:rsidRDefault="00185BDA" w:rsidP="006A350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Vă veţi da seama</w:t>
      </w:r>
      <w:r w:rsidR="00ED6FBA">
        <w:rPr>
          <w:rFonts w:ascii="Times New Roman" w:hAnsi="Times New Roman" w:cs="Times New Roman"/>
          <w:sz w:val="24"/>
          <w:szCs w:val="24"/>
        </w:rPr>
        <w:t xml:space="preserve"> că</w:t>
      </w:r>
      <w:r>
        <w:rPr>
          <w:rFonts w:ascii="Times New Roman" w:hAnsi="Times New Roman" w:cs="Times New Roman"/>
          <w:sz w:val="24"/>
          <w:szCs w:val="24"/>
        </w:rPr>
        <w:t xml:space="preserve"> acest gen de tool-uri vor economisi</w:t>
      </w:r>
      <w:r w:rsidR="009478D5">
        <w:rPr>
          <w:rFonts w:ascii="Times New Roman" w:hAnsi="Times New Roman" w:cs="Times New Roman"/>
          <w:sz w:val="24"/>
          <w:szCs w:val="24"/>
        </w:rPr>
        <w:t xml:space="preserve"> timp, </w:t>
      </w:r>
      <w:r w:rsidR="00ED6FBA">
        <w:rPr>
          <w:rFonts w:ascii="Times New Roman" w:hAnsi="Times New Roman" w:cs="Times New Roman"/>
          <w:sz w:val="24"/>
          <w:szCs w:val="24"/>
        </w:rPr>
        <w:t>selectarea fişierului</w:t>
      </w:r>
      <w:r w:rsidR="009478D5">
        <w:rPr>
          <w:rFonts w:ascii="Times New Roman" w:hAnsi="Times New Roman" w:cs="Times New Roman"/>
          <w:sz w:val="24"/>
          <w:szCs w:val="24"/>
        </w:rPr>
        <w:t xml:space="preserve"> va deveni</w:t>
      </w:r>
      <w:r w:rsidR="008A01FC">
        <w:rPr>
          <w:rFonts w:ascii="Times New Roman" w:hAnsi="Times New Roman" w:cs="Times New Roman"/>
          <w:sz w:val="24"/>
          <w:szCs w:val="24"/>
        </w:rPr>
        <w:t xml:space="preserve"> mult mai precisă</w:t>
      </w:r>
      <w:r w:rsidR="00ED6FBA">
        <w:rPr>
          <w:rFonts w:ascii="Times New Roman" w:hAnsi="Times New Roman" w:cs="Times New Roman"/>
          <w:sz w:val="24"/>
          <w:szCs w:val="24"/>
        </w:rPr>
        <w:t xml:space="preserve"> şi </w:t>
      </w:r>
      <w:r w:rsidR="009478D5">
        <w:rPr>
          <w:rFonts w:ascii="Times New Roman" w:hAnsi="Times New Roman" w:cs="Times New Roman"/>
          <w:sz w:val="24"/>
          <w:szCs w:val="24"/>
        </w:rPr>
        <w:t>va permite animatorilor</w:t>
      </w:r>
      <w:r w:rsidR="00ED6FBA">
        <w:rPr>
          <w:rFonts w:ascii="Times New Roman" w:hAnsi="Times New Roman" w:cs="Times New Roman"/>
          <w:sz w:val="24"/>
          <w:szCs w:val="24"/>
        </w:rPr>
        <w:t xml:space="preserve"> să se c</w:t>
      </w:r>
      <w:r w:rsidR="009478D5">
        <w:rPr>
          <w:rFonts w:ascii="Times New Roman" w:hAnsi="Times New Roman" w:cs="Times New Roman"/>
          <w:sz w:val="24"/>
          <w:szCs w:val="24"/>
        </w:rPr>
        <w:t>oncentreze pe sarcinile lor. Cel mai bun</w:t>
      </w:r>
      <w:r w:rsidR="00ED6FBA">
        <w:rPr>
          <w:rFonts w:ascii="Times New Roman" w:hAnsi="Times New Roman" w:cs="Times New Roman"/>
          <w:sz w:val="24"/>
          <w:szCs w:val="24"/>
        </w:rPr>
        <w:t xml:space="preserve"> </w:t>
      </w:r>
      <w:r w:rsidR="009478D5">
        <w:rPr>
          <w:rFonts w:ascii="Times New Roman" w:hAnsi="Times New Roman" w:cs="Times New Roman"/>
          <w:sz w:val="24"/>
          <w:szCs w:val="24"/>
        </w:rPr>
        <w:t>mijloc pentru creaţia</w:t>
      </w:r>
      <w:r w:rsidR="00ED6FBA">
        <w:rPr>
          <w:rFonts w:ascii="Times New Roman" w:hAnsi="Times New Roman" w:cs="Times New Roman"/>
          <w:sz w:val="24"/>
          <w:szCs w:val="24"/>
        </w:rPr>
        <w:t xml:space="preserve"> acest</w:t>
      </w:r>
      <w:r w:rsidR="009478D5">
        <w:rPr>
          <w:rFonts w:ascii="Times New Roman" w:hAnsi="Times New Roman" w:cs="Times New Roman"/>
          <w:sz w:val="24"/>
          <w:szCs w:val="24"/>
        </w:rPr>
        <w:t>ui</w:t>
      </w:r>
      <w:r w:rsidR="00ED6FBA">
        <w:rPr>
          <w:rFonts w:ascii="Times New Roman" w:hAnsi="Times New Roman" w:cs="Times New Roman"/>
          <w:sz w:val="24"/>
          <w:szCs w:val="24"/>
        </w:rPr>
        <w:t xml:space="preserve"> tip de tool este folosirea unui limbaj de programare încorporat în programul Maya, mai exact Python.</w:t>
      </w:r>
    </w:p>
    <w:p w:rsidR="00ED6FBA" w:rsidRDefault="00ED6FBA" w:rsidP="006A350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Python este un limbaj de scripting</w:t>
      </w:r>
      <w:r w:rsidR="009478D5">
        <w:rPr>
          <w:rFonts w:ascii="Times New Roman" w:hAnsi="Times New Roman" w:cs="Times New Roman"/>
          <w:sz w:val="24"/>
          <w:szCs w:val="24"/>
        </w:rPr>
        <w:t xml:space="preserve"> ce a fost iniţial dezvoltat în</w:t>
      </w:r>
      <w:r>
        <w:rPr>
          <w:rFonts w:ascii="Times New Roman" w:hAnsi="Times New Roman" w:cs="Times New Roman"/>
          <w:sz w:val="24"/>
          <w:szCs w:val="24"/>
        </w:rPr>
        <w:t>afara programului Maya, deci el oferă un set puternic de funcţionalităţi şi o uriaş</w:t>
      </w:r>
      <w:r w:rsidR="009478D5">
        <w:rPr>
          <w:rFonts w:ascii="Times New Roman" w:hAnsi="Times New Roman" w:cs="Times New Roman"/>
          <w:sz w:val="24"/>
          <w:szCs w:val="24"/>
        </w:rPr>
        <w:t>ă bază de us</w:t>
      </w:r>
      <w:r>
        <w:rPr>
          <w:rFonts w:ascii="Times New Roman" w:hAnsi="Times New Roman" w:cs="Times New Roman"/>
          <w:sz w:val="24"/>
          <w:szCs w:val="24"/>
        </w:rPr>
        <w:t>eri. În Maya 8.5, Autodesk a adăugat oficial suport pentru Python scripting. Includerea</w:t>
      </w:r>
      <w:r w:rsidR="00CE396C">
        <w:rPr>
          <w:rFonts w:ascii="Times New Roman" w:hAnsi="Times New Roman" w:cs="Times New Roman"/>
          <w:sz w:val="24"/>
          <w:szCs w:val="24"/>
        </w:rPr>
        <w:t xml:space="preserve"> acestui limbaj de scripting a </w:t>
      </w:r>
      <w:r>
        <w:rPr>
          <w:rFonts w:ascii="Times New Roman" w:hAnsi="Times New Roman" w:cs="Times New Roman"/>
          <w:sz w:val="24"/>
          <w:szCs w:val="24"/>
        </w:rPr>
        <w:t xml:space="preserve">dus </w:t>
      </w:r>
      <w:r>
        <w:rPr>
          <w:rFonts w:ascii="Times New Roman" w:hAnsi="Times New Roman" w:cs="Times New Roman"/>
          <w:sz w:val="24"/>
          <w:szCs w:val="24"/>
        </w:rPr>
        <w:lastRenderedPageBreak/>
        <w:t xml:space="preserve">la dezvoltarea interfeţelor de programare din Maya. În timp ce Maya Embedded Language (MEL) este folosit pentru scripting în Maya de mulţi ani, </w:t>
      </w:r>
      <w:r w:rsidR="00CE396C">
        <w:rPr>
          <w:rFonts w:ascii="Times New Roman" w:hAnsi="Times New Roman" w:cs="Times New Roman"/>
          <w:sz w:val="24"/>
          <w:szCs w:val="24"/>
        </w:rPr>
        <w:t>întrebarea este</w:t>
      </w:r>
      <w:r>
        <w:rPr>
          <w:rFonts w:ascii="Times New Roman" w:hAnsi="Times New Roman" w:cs="Times New Roman"/>
          <w:sz w:val="24"/>
          <w:szCs w:val="24"/>
        </w:rPr>
        <w:t xml:space="preserve"> de ce s-a ales şi implementarea limbajului de scripting Python. O perspectivă mai largă </w:t>
      </w:r>
      <w:r w:rsidR="00B21470">
        <w:rPr>
          <w:rFonts w:ascii="Times New Roman" w:hAnsi="Times New Roman" w:cs="Times New Roman"/>
          <w:sz w:val="24"/>
          <w:szCs w:val="24"/>
        </w:rPr>
        <w:t xml:space="preserve">ne </w:t>
      </w:r>
      <w:r>
        <w:rPr>
          <w:rFonts w:ascii="Times New Roman" w:hAnsi="Times New Roman" w:cs="Times New Roman"/>
          <w:sz w:val="24"/>
          <w:szCs w:val="24"/>
        </w:rPr>
        <w:t xml:space="preserve">dezvăluie cu uşurinţă </w:t>
      </w:r>
      <w:r w:rsidR="00DF215C">
        <w:rPr>
          <w:rFonts w:ascii="Times New Roman" w:hAnsi="Times New Roman" w:cs="Times New Roman"/>
          <w:sz w:val="24"/>
          <w:szCs w:val="24"/>
        </w:rPr>
        <w:t>foarte multe avantaje esenţiale</w:t>
      </w:r>
      <w:r>
        <w:rPr>
          <w:rFonts w:ascii="Times New Roman" w:hAnsi="Times New Roman" w:cs="Times New Roman"/>
          <w:sz w:val="24"/>
          <w:szCs w:val="24"/>
        </w:rPr>
        <w:t>:</w:t>
      </w:r>
    </w:p>
    <w:p w:rsidR="00ED6FBA" w:rsidRDefault="00ED6FBA" w:rsidP="001F1E09">
      <w:pPr>
        <w:numPr>
          <w:ilvl w:val="0"/>
          <w:numId w:val="4"/>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Comunitatea: MEL are o bază de utilizatori foarte mică în comparaţie cu Python</w:t>
      </w:r>
      <w:r w:rsidR="008A01FC">
        <w:rPr>
          <w:rFonts w:ascii="Times New Roman" w:hAnsi="Times New Roman" w:cs="Times New Roman"/>
          <w:sz w:val="24"/>
          <w:szCs w:val="24"/>
        </w:rPr>
        <w:t>,</w:t>
      </w:r>
      <w:r>
        <w:rPr>
          <w:rFonts w:ascii="Times New Roman" w:hAnsi="Times New Roman" w:cs="Times New Roman"/>
          <w:sz w:val="24"/>
          <w:szCs w:val="24"/>
        </w:rPr>
        <w:t xml:space="preserve"> deoarece doar Maya dezvoltă limbajul de scripting MEL. Python este folosit de toţi oamenii </w:t>
      </w:r>
      <w:r w:rsidR="005456A3">
        <w:rPr>
          <w:rFonts w:ascii="Times New Roman" w:hAnsi="Times New Roman" w:cs="Times New Roman"/>
          <w:sz w:val="24"/>
          <w:szCs w:val="24"/>
        </w:rPr>
        <w:t>care se implică în dezvoltarea</w:t>
      </w:r>
      <w:r>
        <w:rPr>
          <w:rFonts w:ascii="Times New Roman" w:hAnsi="Times New Roman" w:cs="Times New Roman"/>
          <w:sz w:val="24"/>
          <w:szCs w:val="24"/>
        </w:rPr>
        <w:t xml:space="preserve"> software cu multe tipuri de aplicaţii.</w:t>
      </w:r>
    </w:p>
    <w:p w:rsidR="00ED6FBA" w:rsidRDefault="00ED6FBA" w:rsidP="001F1E09">
      <w:pPr>
        <w:numPr>
          <w:ilvl w:val="0"/>
          <w:numId w:val="4"/>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Putere: Python este un limbaj de scripting mult ma</w:t>
      </w:r>
      <w:r w:rsidR="005456A3">
        <w:rPr>
          <w:rFonts w:ascii="Times New Roman" w:hAnsi="Times New Roman" w:cs="Times New Roman"/>
          <w:sz w:val="24"/>
          <w:szCs w:val="24"/>
        </w:rPr>
        <w:t>i avansat şi îţi permite să realizezi</w:t>
      </w:r>
      <w:r>
        <w:rPr>
          <w:rFonts w:ascii="Times New Roman" w:hAnsi="Times New Roman" w:cs="Times New Roman"/>
          <w:sz w:val="24"/>
          <w:szCs w:val="24"/>
        </w:rPr>
        <w:t xml:space="preserve"> lucruri care nu sunt posibile în MEL. Python es</w:t>
      </w:r>
      <w:r w:rsidR="005456A3">
        <w:rPr>
          <w:rFonts w:ascii="Times New Roman" w:hAnsi="Times New Roman" w:cs="Times New Roman"/>
          <w:sz w:val="24"/>
          <w:szCs w:val="24"/>
        </w:rPr>
        <w:t>te un limbaj de programare complet</w:t>
      </w:r>
      <w:r>
        <w:rPr>
          <w:rFonts w:ascii="Times New Roman" w:hAnsi="Times New Roman" w:cs="Times New Roman"/>
          <w:sz w:val="24"/>
          <w:szCs w:val="24"/>
        </w:rPr>
        <w:t xml:space="preserve"> orientat pe obiecte</w:t>
      </w:r>
      <w:bookmarkStart w:id="1" w:name="Se_recomandã_scoaterea_virgulei_înainte_"/>
      <w:bookmarkEnd w:id="1"/>
      <w:r>
        <w:rPr>
          <w:rFonts w:ascii="Times New Roman" w:hAnsi="Times New Roman" w:cs="Times New Roman"/>
          <w:sz w:val="24"/>
          <w:szCs w:val="24"/>
        </w:rPr>
        <w:t xml:space="preserve"> şi are abilitatea de a comunica foarte uşor cu amândouă: Maya Command Engine şi C++ API, permiţându-ţi să scr</w:t>
      </w:r>
      <w:r w:rsidR="005E5A70">
        <w:rPr>
          <w:rFonts w:ascii="Times New Roman" w:hAnsi="Times New Roman" w:cs="Times New Roman"/>
          <w:sz w:val="24"/>
          <w:szCs w:val="24"/>
        </w:rPr>
        <w:t>i</w:t>
      </w:r>
      <w:r>
        <w:rPr>
          <w:rFonts w:ascii="Times New Roman" w:hAnsi="Times New Roman" w:cs="Times New Roman"/>
          <w:sz w:val="24"/>
          <w:szCs w:val="24"/>
        </w:rPr>
        <w:t>i scripturi şi plugin-uri cu un singur limbaj de programare. Chiar dacă scri</w:t>
      </w:r>
      <w:r w:rsidR="005E5A70">
        <w:rPr>
          <w:rFonts w:ascii="Times New Roman" w:hAnsi="Times New Roman" w:cs="Times New Roman"/>
          <w:sz w:val="24"/>
          <w:szCs w:val="24"/>
        </w:rPr>
        <w:t>i</w:t>
      </w:r>
      <w:r>
        <w:rPr>
          <w:rFonts w:ascii="Times New Roman" w:hAnsi="Times New Roman" w:cs="Times New Roman"/>
          <w:sz w:val="24"/>
          <w:szCs w:val="24"/>
        </w:rPr>
        <w:t xml:space="preserve"> plugin-uri în C+</w:t>
      </w:r>
      <w:bookmarkStart w:id="2" w:name="Succesiune_incorectã_de_caractere_____"/>
      <w:bookmarkEnd w:id="2"/>
      <w:r>
        <w:rPr>
          <w:rFonts w:ascii="Times New Roman" w:hAnsi="Times New Roman" w:cs="Times New Roman"/>
          <w:sz w:val="24"/>
          <w:szCs w:val="24"/>
        </w:rPr>
        <w:t>+, Python îţi permite să testezi cod API interactiv în Maya Script Editor.</w:t>
      </w:r>
    </w:p>
    <w:p w:rsidR="00ED6FBA" w:rsidRDefault="00ED6FBA" w:rsidP="001F1E09">
      <w:pPr>
        <w:numPr>
          <w:ilvl w:val="0"/>
          <w:numId w:val="4"/>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Cross-platform: Python se poate executa de pe orice sistem de operare, o</w:t>
      </w:r>
      <w:r w:rsidR="008A01FC">
        <w:rPr>
          <w:rFonts w:ascii="Times New Roman" w:hAnsi="Times New Roman" w:cs="Times New Roman"/>
          <w:sz w:val="24"/>
          <w:szCs w:val="24"/>
        </w:rPr>
        <w:t>rice arhitectură a procesorului</w:t>
      </w:r>
      <w:r>
        <w:rPr>
          <w:rFonts w:ascii="Times New Roman" w:hAnsi="Times New Roman" w:cs="Times New Roman"/>
          <w:sz w:val="24"/>
          <w:szCs w:val="24"/>
        </w:rPr>
        <w:t xml:space="preserve"> sau versiune de software. De fapt, scripturile create în Python nu trebuie să fie compilate deloc!</w:t>
      </w:r>
    </w:p>
    <w:p w:rsidR="00ED6FBA" w:rsidRDefault="00ED6FBA" w:rsidP="001F1E09">
      <w:pPr>
        <w:numPr>
          <w:ilvl w:val="0"/>
          <w:numId w:val="4"/>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Industria st</w:t>
      </w:r>
      <w:r w:rsidR="005E5A70">
        <w:rPr>
          <w:rFonts w:ascii="Times New Roman" w:hAnsi="Times New Roman" w:cs="Times New Roman"/>
          <w:sz w:val="24"/>
          <w:szCs w:val="24"/>
        </w:rPr>
        <w:t>andard: Din cauza avantajelor pe care</w:t>
      </w:r>
      <w:r>
        <w:rPr>
          <w:rFonts w:ascii="Times New Roman" w:hAnsi="Times New Roman" w:cs="Times New Roman"/>
          <w:sz w:val="24"/>
          <w:szCs w:val="24"/>
        </w:rPr>
        <w:t xml:space="preserve"> le oferă Python,</w:t>
      </w:r>
      <w:r w:rsidR="005E5A70">
        <w:rPr>
          <w:rFonts w:ascii="Times New Roman" w:hAnsi="Times New Roman" w:cs="Times New Roman"/>
          <w:sz w:val="24"/>
          <w:szCs w:val="24"/>
        </w:rPr>
        <w:t xml:space="preserve"> acesta</w:t>
      </w:r>
      <w:r>
        <w:rPr>
          <w:rFonts w:ascii="Times New Roman" w:hAnsi="Times New Roman" w:cs="Times New Roman"/>
          <w:sz w:val="24"/>
          <w:szCs w:val="24"/>
        </w:rPr>
        <w:t xml:space="preserve"> este foarte uşor de integrat în multe alte aplicaţii importante. Librăriile pot fi împărţite uşor între Maya şi alte aplicaţii în departamentul de</w:t>
      </w:r>
      <w:r w:rsidR="005E5A70">
        <w:rPr>
          <w:rFonts w:ascii="Times New Roman" w:hAnsi="Times New Roman" w:cs="Times New Roman"/>
          <w:sz w:val="24"/>
          <w:szCs w:val="24"/>
        </w:rPr>
        <w:t xml:space="preserve"> pipeline, precum</w:t>
      </w:r>
      <w:r>
        <w:rPr>
          <w:rFonts w:ascii="Times New Roman" w:hAnsi="Times New Roman" w:cs="Times New Roman"/>
          <w:sz w:val="24"/>
          <w:szCs w:val="24"/>
        </w:rPr>
        <w:t xml:space="preserve"> şi MotionBluider.</w:t>
      </w:r>
    </w:p>
    <w:p w:rsidR="00E5217A" w:rsidRDefault="00E5217A" w:rsidP="006A350B">
      <w:pPr>
        <w:pStyle w:val="NoSpacing"/>
        <w:spacing w:line="360" w:lineRule="auto"/>
        <w:jc w:val="both"/>
        <w:rPr>
          <w:rFonts w:cs="Times New Roman"/>
          <w:szCs w:val="24"/>
        </w:rPr>
      </w:pPr>
    </w:p>
    <w:p w:rsidR="00E5217A" w:rsidRDefault="00E5217A" w:rsidP="006A350B">
      <w:pPr>
        <w:pStyle w:val="NoSpacing"/>
        <w:spacing w:line="360" w:lineRule="auto"/>
        <w:jc w:val="both"/>
        <w:rPr>
          <w:rFonts w:cs="Times New Roman"/>
          <w:szCs w:val="24"/>
        </w:rPr>
      </w:pPr>
    </w:p>
    <w:p w:rsidR="00E5217A" w:rsidRDefault="00E5217A" w:rsidP="006A350B">
      <w:pPr>
        <w:pStyle w:val="NoSpacing"/>
        <w:spacing w:line="360" w:lineRule="auto"/>
        <w:jc w:val="both"/>
        <w:rPr>
          <w:rFonts w:cs="Times New Roman"/>
          <w:szCs w:val="24"/>
        </w:rPr>
      </w:pPr>
    </w:p>
    <w:p w:rsidR="00E5217A" w:rsidRDefault="00E5217A" w:rsidP="006A350B">
      <w:pPr>
        <w:pStyle w:val="NoSpacing"/>
        <w:spacing w:line="360" w:lineRule="auto"/>
        <w:jc w:val="both"/>
        <w:rPr>
          <w:rFonts w:cs="Times New Roman"/>
          <w:szCs w:val="24"/>
        </w:rPr>
      </w:pPr>
    </w:p>
    <w:p w:rsidR="00A86D76" w:rsidRDefault="00A86D76" w:rsidP="006A350B">
      <w:pPr>
        <w:pStyle w:val="NoSpacing"/>
        <w:spacing w:line="360" w:lineRule="auto"/>
        <w:jc w:val="both"/>
        <w:rPr>
          <w:rFonts w:cs="Times New Roman"/>
          <w:szCs w:val="24"/>
        </w:rPr>
      </w:pPr>
    </w:p>
    <w:p w:rsidR="00E5217A" w:rsidRDefault="00E5217A" w:rsidP="006A350B">
      <w:pPr>
        <w:pStyle w:val="NoSpacing"/>
        <w:spacing w:line="360" w:lineRule="auto"/>
        <w:jc w:val="both"/>
        <w:rPr>
          <w:rFonts w:cs="Times New Roman"/>
          <w:szCs w:val="24"/>
        </w:rPr>
      </w:pPr>
    </w:p>
    <w:p w:rsidR="00E5217A" w:rsidRDefault="00E5217A" w:rsidP="006A350B">
      <w:pPr>
        <w:pStyle w:val="NoSpacing"/>
        <w:spacing w:line="360" w:lineRule="auto"/>
        <w:jc w:val="both"/>
        <w:rPr>
          <w:rFonts w:cs="Times New Roman"/>
          <w:szCs w:val="24"/>
        </w:rPr>
      </w:pPr>
    </w:p>
    <w:p w:rsidR="00E5217A" w:rsidRDefault="00E5217A" w:rsidP="006A350B">
      <w:pPr>
        <w:pStyle w:val="NoSpacing"/>
        <w:spacing w:line="360" w:lineRule="auto"/>
        <w:jc w:val="both"/>
        <w:rPr>
          <w:rFonts w:cs="Times New Roman"/>
          <w:szCs w:val="24"/>
        </w:rPr>
      </w:pPr>
    </w:p>
    <w:p w:rsidR="00E5217A" w:rsidRDefault="00E5217A" w:rsidP="006A350B">
      <w:pPr>
        <w:pStyle w:val="NoSpacing"/>
        <w:spacing w:line="360" w:lineRule="auto"/>
        <w:jc w:val="both"/>
        <w:rPr>
          <w:rFonts w:cs="Times New Roman"/>
          <w:szCs w:val="24"/>
        </w:rPr>
      </w:pPr>
    </w:p>
    <w:p w:rsidR="00E5217A" w:rsidRDefault="00E5217A" w:rsidP="006A350B">
      <w:pPr>
        <w:pStyle w:val="NoSpacing"/>
        <w:spacing w:line="360" w:lineRule="auto"/>
        <w:jc w:val="both"/>
        <w:rPr>
          <w:rFonts w:cs="Times New Roman"/>
          <w:szCs w:val="24"/>
        </w:rPr>
      </w:pPr>
    </w:p>
    <w:p w:rsidR="006647B1" w:rsidRDefault="006647B1" w:rsidP="006A350B">
      <w:pPr>
        <w:pStyle w:val="NoSpacing"/>
        <w:spacing w:line="360" w:lineRule="auto"/>
        <w:jc w:val="both"/>
        <w:rPr>
          <w:rFonts w:cs="Times New Roman"/>
          <w:szCs w:val="24"/>
        </w:rPr>
      </w:pPr>
    </w:p>
    <w:p w:rsidR="00E5217A" w:rsidRDefault="00E5217A" w:rsidP="00A86D76">
      <w:pPr>
        <w:pStyle w:val="NoSpacing"/>
        <w:spacing w:line="360" w:lineRule="auto"/>
        <w:jc w:val="both"/>
        <w:rPr>
          <w:rFonts w:cs="Times New Roman"/>
          <w:szCs w:val="24"/>
        </w:rPr>
      </w:pPr>
    </w:p>
    <w:p w:rsidR="00E5217A" w:rsidRDefault="00E5217A" w:rsidP="00A86D76">
      <w:pPr>
        <w:pStyle w:val="NoSpacing"/>
        <w:spacing w:line="360" w:lineRule="auto"/>
        <w:jc w:val="both"/>
        <w:rPr>
          <w:rFonts w:cs="Times New Roman"/>
          <w:szCs w:val="24"/>
        </w:rPr>
      </w:pPr>
    </w:p>
    <w:p w:rsidR="00E5217A" w:rsidRDefault="00E5217A" w:rsidP="00A86D76">
      <w:pPr>
        <w:pStyle w:val="Heading1"/>
        <w:spacing w:line="360" w:lineRule="auto"/>
        <w:rPr>
          <w:rFonts w:cs="Times New Roman"/>
          <w:szCs w:val="30"/>
        </w:rPr>
      </w:pPr>
      <w:bookmarkStart w:id="3" w:name="_Toc377983383"/>
      <w:r w:rsidRPr="003A0A72">
        <w:rPr>
          <w:rFonts w:cs="Times New Roman"/>
          <w:szCs w:val="30"/>
        </w:rPr>
        <w:lastRenderedPageBreak/>
        <w:t xml:space="preserve">Capitolul 1.  Ce </w:t>
      </w:r>
      <w:r w:rsidR="00DE5716">
        <w:rPr>
          <w:rFonts w:ascii="Calibri" w:hAnsi="Calibri" w:cs="Calibri"/>
        </w:rPr>
        <w:t>înseamnă</w:t>
      </w:r>
      <w:r w:rsidR="00DE5716" w:rsidRPr="003A0A72">
        <w:rPr>
          <w:rFonts w:cs="Times New Roman"/>
          <w:szCs w:val="30"/>
        </w:rPr>
        <w:t xml:space="preserve"> </w:t>
      </w:r>
      <w:r w:rsidRPr="003A0A72">
        <w:rPr>
          <w:rFonts w:cs="Times New Roman"/>
          <w:szCs w:val="30"/>
        </w:rPr>
        <w:t>CGI?</w:t>
      </w:r>
      <w:bookmarkEnd w:id="3"/>
    </w:p>
    <w:p w:rsidR="00152C6A" w:rsidRDefault="00152C6A" w:rsidP="00A86D76">
      <w:pPr>
        <w:pStyle w:val="NoSpacing"/>
        <w:spacing w:line="360" w:lineRule="auto"/>
      </w:pPr>
    </w:p>
    <w:p w:rsidR="001B334F" w:rsidRDefault="00151544" w:rsidP="006A350B">
      <w:pPr>
        <w:autoSpaceDE w:val="0"/>
        <w:autoSpaceDN w:val="0"/>
        <w:adjustRightInd w:val="0"/>
        <w:spacing w:after="0" w:line="360" w:lineRule="auto"/>
        <w:jc w:val="both"/>
        <w:rPr>
          <w:rFonts w:ascii="Times New Roman" w:hAnsi="Times New Roman" w:cs="Times New Roman"/>
          <w:sz w:val="24"/>
          <w:szCs w:val="24"/>
        </w:rPr>
      </w:pPr>
      <w:r>
        <w:tab/>
      </w:r>
      <w:r w:rsidR="001B334F">
        <w:rPr>
          <w:rFonts w:ascii="Times New Roman" w:hAnsi="Times New Roman" w:cs="Times New Roman"/>
          <w:sz w:val="24"/>
          <w:szCs w:val="24"/>
        </w:rPr>
        <w:t>Imaginează-ţi imposibilul! Când oamenii se gândesc la CGI (imaginar, imagistică generat sau generată de calculator), ei se gândesc la efectele speciale din filme. Dar CGI poate fi de</w:t>
      </w:r>
      <w:r w:rsidR="008A01FC">
        <w:rPr>
          <w:rFonts w:ascii="Times New Roman" w:hAnsi="Times New Roman" w:cs="Times New Roman"/>
          <w:sz w:val="24"/>
          <w:szCs w:val="24"/>
        </w:rPr>
        <w:t xml:space="preserve"> </w:t>
      </w:r>
      <w:r w:rsidR="001B334F">
        <w:rPr>
          <w:rFonts w:ascii="Times New Roman" w:hAnsi="Times New Roman" w:cs="Times New Roman"/>
          <w:sz w:val="24"/>
          <w:szCs w:val="24"/>
        </w:rPr>
        <w:t>asemenea folosit pentru a vizualiza concepte tehnice care ar fi dificil de ilustrat prin alte moduri. CGI este de asemenea un mod de a crea fotografi</w:t>
      </w:r>
      <w:r w:rsidR="00191F5E">
        <w:rPr>
          <w:rFonts w:ascii="Times New Roman" w:hAnsi="Times New Roman" w:cs="Times New Roman"/>
          <w:sz w:val="24"/>
          <w:szCs w:val="24"/>
        </w:rPr>
        <w:t>i</w:t>
      </w:r>
      <w:r w:rsidR="001B334F">
        <w:rPr>
          <w:rFonts w:ascii="Times New Roman" w:hAnsi="Times New Roman" w:cs="Times New Roman"/>
          <w:sz w:val="24"/>
          <w:szCs w:val="24"/>
        </w:rPr>
        <w:t xml:space="preserve"> realiste de o calitate foarte înaltă.</w:t>
      </w:r>
    </w:p>
    <w:p w:rsidR="00151544" w:rsidRPr="000D5370" w:rsidRDefault="001B334F" w:rsidP="000D537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Ce înseamnă Computer Generated Imagery? Gândeşte-te în felul următor: CGI încearcă să creeze imagini virtuale folosind numere, aşa cum foloseşte o cameră lumină. În proiectarea acestor medii virtuale, noi creăm şi poziţionăm modele, camere şi lumini, aşa cum am face-o într-un </w:t>
      </w:r>
      <w:r w:rsidR="00B21470">
        <w:rPr>
          <w:rFonts w:ascii="Times New Roman" w:hAnsi="Times New Roman" w:cs="Times New Roman"/>
          <w:sz w:val="24"/>
          <w:szCs w:val="24"/>
        </w:rPr>
        <w:t xml:space="preserve">studio real (chiar şi când </w:t>
      </w:r>
      <w:r w:rsidR="00191F5E">
        <w:rPr>
          <w:rFonts w:ascii="Times New Roman" w:hAnsi="Times New Roman" w:cs="Times New Roman"/>
          <w:sz w:val="24"/>
          <w:szCs w:val="24"/>
        </w:rPr>
        <w:t>discutăm despre</w:t>
      </w:r>
      <w:r>
        <w:rPr>
          <w:rFonts w:ascii="Times New Roman" w:hAnsi="Times New Roman" w:cs="Times New Roman"/>
          <w:sz w:val="24"/>
          <w:szCs w:val="24"/>
        </w:rPr>
        <w:t xml:space="preserve"> setări ca “depth of field” sau “light fall-off”). Dar, se pot crea şi efecte stranii care sunt imposibil de realizat în realitate. Lumea noastră nu depinde de graniţe precum gravitaţia sau alte constrângeri fizice. Cu aceste posibilităţi nelimitate, imaginaţia şi arta devin foarte importante.</w:t>
      </w:r>
    </w:p>
    <w:p w:rsidR="00152C6A" w:rsidRDefault="00AC6358" w:rsidP="000D5370">
      <w:pPr>
        <w:pStyle w:val="Heading2"/>
        <w:spacing w:line="360" w:lineRule="auto"/>
      </w:pPr>
      <w:bookmarkStart w:id="4" w:name="_Toc377983384"/>
      <w:r w:rsidRPr="00AC6358">
        <w:t>Computer-generated imagery (CGI)</w:t>
      </w:r>
      <w:r w:rsidR="00416081">
        <w:t xml:space="preserve"> [7][8][9]</w:t>
      </w:r>
      <w:bookmarkEnd w:id="4"/>
    </w:p>
    <w:p w:rsidR="00B26F2C" w:rsidRDefault="00657FDD" w:rsidP="006A350B">
      <w:pPr>
        <w:autoSpaceDE w:val="0"/>
        <w:autoSpaceDN w:val="0"/>
        <w:adjustRightInd w:val="0"/>
        <w:spacing w:after="0" w:line="360" w:lineRule="auto"/>
        <w:jc w:val="both"/>
        <w:rPr>
          <w:rFonts w:ascii="Times New Roman" w:hAnsi="Times New Roman" w:cs="Times New Roman"/>
          <w:sz w:val="24"/>
          <w:szCs w:val="24"/>
        </w:rPr>
      </w:pPr>
      <w:r>
        <w:tab/>
      </w:r>
      <w:r w:rsidR="00B26F2C">
        <w:rPr>
          <w:rFonts w:ascii="Times New Roman" w:hAnsi="Times New Roman" w:cs="Times New Roman"/>
          <w:sz w:val="24"/>
          <w:szCs w:val="24"/>
        </w:rPr>
        <w:t xml:space="preserve">CGI reprezintă punerea în </w:t>
      </w:r>
      <w:r w:rsidR="00191F5E">
        <w:rPr>
          <w:rFonts w:ascii="Times New Roman" w:hAnsi="Times New Roman" w:cs="Times New Roman"/>
          <w:sz w:val="24"/>
          <w:szCs w:val="24"/>
        </w:rPr>
        <w:t>aplicaţie</w:t>
      </w:r>
      <w:r w:rsidR="00B26F2C">
        <w:rPr>
          <w:rFonts w:ascii="Times New Roman" w:hAnsi="Times New Roman" w:cs="Times New Roman"/>
          <w:sz w:val="24"/>
          <w:szCs w:val="24"/>
        </w:rPr>
        <w:t xml:space="preserve"> a domeniului de grafică pe calculator, în mod special grafică 3D, pentru efecte speciale. CGI este folosit în filme, programe tv, r</w:t>
      </w:r>
      <w:r w:rsidR="00191F5E">
        <w:rPr>
          <w:rFonts w:ascii="Times New Roman" w:hAnsi="Times New Roman" w:cs="Times New Roman"/>
          <w:sz w:val="24"/>
          <w:szCs w:val="24"/>
        </w:rPr>
        <w:t>eclame, simulări</w:t>
      </w:r>
      <w:r w:rsidR="00B26F2C">
        <w:rPr>
          <w:rFonts w:ascii="Times New Roman" w:hAnsi="Times New Roman" w:cs="Times New Roman"/>
          <w:sz w:val="24"/>
          <w:szCs w:val="24"/>
        </w:rPr>
        <w:t xml:space="preserve"> şi </w:t>
      </w:r>
      <w:r w:rsidR="00F92A37">
        <w:rPr>
          <w:rFonts w:ascii="Times New Roman" w:hAnsi="Times New Roman" w:cs="Times New Roman"/>
          <w:sz w:val="24"/>
          <w:szCs w:val="24"/>
        </w:rPr>
        <w:t>m</w:t>
      </w:r>
      <w:r w:rsidR="00B26F2C">
        <w:rPr>
          <w:rFonts w:ascii="Times New Roman" w:hAnsi="Times New Roman" w:cs="Times New Roman"/>
          <w:sz w:val="24"/>
          <w:szCs w:val="24"/>
        </w:rPr>
        <w:t xml:space="preserve">ass-media. Grafică </w:t>
      </w:r>
      <w:r w:rsidR="00F92A37">
        <w:rPr>
          <w:rFonts w:ascii="Times New Roman" w:hAnsi="Times New Roman" w:cs="Times New Roman"/>
          <w:sz w:val="24"/>
          <w:szCs w:val="24"/>
        </w:rPr>
        <w:t>pe calculatoare în timp real, precum</w:t>
      </w:r>
      <w:r w:rsidR="00B26F2C">
        <w:rPr>
          <w:rFonts w:ascii="Times New Roman" w:hAnsi="Times New Roman" w:cs="Times New Roman"/>
          <w:sz w:val="24"/>
          <w:szCs w:val="24"/>
        </w:rPr>
        <w:t xml:space="preserve"> şi jocurile video, sunt rareori menţionate că şi CGI. Scenele vizuale pot fi dinamice sau st</w:t>
      </w:r>
      <w:r w:rsidR="006D62C3">
        <w:rPr>
          <w:rFonts w:ascii="Times New Roman" w:hAnsi="Times New Roman" w:cs="Times New Roman"/>
          <w:sz w:val="24"/>
          <w:szCs w:val="24"/>
        </w:rPr>
        <w:t>atice, şi pot fi bidimensionale</w:t>
      </w:r>
      <w:r w:rsidR="00B26F2C">
        <w:rPr>
          <w:rFonts w:ascii="Times New Roman" w:hAnsi="Times New Roman" w:cs="Times New Roman"/>
          <w:sz w:val="24"/>
          <w:szCs w:val="24"/>
        </w:rPr>
        <w:t xml:space="preserve"> (2D), deşi termenul de CGI este cel mai frecvent folosit pentru a desemna grafică pe calculator </w:t>
      </w:r>
      <w:r w:rsidR="00FE27C6">
        <w:rPr>
          <w:rFonts w:ascii="Times New Roman" w:hAnsi="Times New Roman" w:cs="Times New Roman"/>
          <w:sz w:val="24"/>
          <w:szCs w:val="24"/>
        </w:rPr>
        <w:t>tridimensional</w:t>
      </w:r>
      <w:r w:rsidR="00FE27C6">
        <w:rPr>
          <w:rFonts w:ascii="Times New Roman" w:hAnsi="Times New Roman" w:cs="Times New Roman"/>
          <w:sz w:val="24"/>
          <w:szCs w:val="24"/>
          <w:lang w:val="ro-RO"/>
        </w:rPr>
        <w:t>ă</w:t>
      </w:r>
      <w:r w:rsidR="00B26F2C">
        <w:rPr>
          <w:rFonts w:ascii="Times New Roman" w:hAnsi="Times New Roman" w:cs="Times New Roman"/>
          <w:sz w:val="24"/>
          <w:szCs w:val="24"/>
        </w:rPr>
        <w:t xml:space="preserve"> (3D). Termenul de animaţie pe calculator se referă la "randarea" dinamică a imaginilor generate de calculator </w:t>
      </w:r>
      <w:r w:rsidR="00FE27C6">
        <w:rPr>
          <w:rFonts w:ascii="Times New Roman" w:hAnsi="Times New Roman" w:cs="Times New Roman"/>
          <w:sz w:val="24"/>
          <w:szCs w:val="24"/>
        </w:rPr>
        <w:t xml:space="preserve">la fel </w:t>
      </w:r>
      <w:r w:rsidR="00B26F2C">
        <w:rPr>
          <w:rFonts w:ascii="Times New Roman" w:hAnsi="Times New Roman" w:cs="Times New Roman"/>
          <w:sz w:val="24"/>
          <w:szCs w:val="24"/>
        </w:rPr>
        <w:t xml:space="preserve">ca şi un film. Softurile de grafică pe calculator sunt folosite pentru a </w:t>
      </w:r>
      <w:r w:rsidR="000F0424">
        <w:rPr>
          <w:rFonts w:ascii="Times New Roman" w:hAnsi="Times New Roman" w:cs="Times New Roman"/>
          <w:sz w:val="24"/>
          <w:szCs w:val="24"/>
        </w:rPr>
        <w:t>realiza</w:t>
      </w:r>
      <w:r w:rsidR="00B26F2C">
        <w:rPr>
          <w:rFonts w:ascii="Times New Roman" w:hAnsi="Times New Roman" w:cs="Times New Roman"/>
          <w:sz w:val="24"/>
          <w:szCs w:val="24"/>
        </w:rPr>
        <w:t xml:space="preserve"> CGI pentru filme, desene animate, etc. Di</w:t>
      </w:r>
      <w:r w:rsidR="000F0424">
        <w:rPr>
          <w:rFonts w:ascii="Times New Roman" w:hAnsi="Times New Roman" w:cs="Times New Roman"/>
          <w:sz w:val="24"/>
          <w:szCs w:val="24"/>
        </w:rPr>
        <w:t>sponibilitatea utilizatorilor pentru</w:t>
      </w:r>
      <w:r w:rsidR="00B26F2C">
        <w:rPr>
          <w:rFonts w:ascii="Times New Roman" w:hAnsi="Times New Roman" w:cs="Times New Roman"/>
          <w:sz w:val="24"/>
          <w:szCs w:val="24"/>
        </w:rPr>
        <w:t xml:space="preserve"> softurile CGI şi "upgradarea" calculatorului pentru a rula cu o viteză mai mare a permis artiştilor "freelancer" şi companiilor mici să producă filme, jocuri şi arta de calitate profesională folosin</w:t>
      </w:r>
      <w:r w:rsidR="000F0424">
        <w:rPr>
          <w:rFonts w:ascii="Times New Roman" w:hAnsi="Times New Roman" w:cs="Times New Roman"/>
          <w:sz w:val="24"/>
          <w:szCs w:val="24"/>
        </w:rPr>
        <w:t>d calculatoarele personale. În Figura</w:t>
      </w:r>
      <w:r w:rsidR="00B26F2C">
        <w:rPr>
          <w:rFonts w:ascii="Times New Roman" w:hAnsi="Times New Roman" w:cs="Times New Roman"/>
          <w:sz w:val="24"/>
          <w:szCs w:val="24"/>
        </w:rPr>
        <w:t xml:space="preserve"> 1.1 este prezentată o maşină într-un deşert, maşina şi deşertul fiind create complet pe calculator de către un artist "freelancer" folosind doar un calculator, câteva softuri de grafică şi puţină inspiraţie. Acest lucru a</w:t>
      </w:r>
      <w:r w:rsidR="000F0424">
        <w:rPr>
          <w:rFonts w:ascii="Times New Roman" w:hAnsi="Times New Roman" w:cs="Times New Roman"/>
          <w:sz w:val="24"/>
          <w:szCs w:val="24"/>
        </w:rPr>
        <w:t xml:space="preserve"> dus la creaţia unei subculturi bazată pe Internet care are</w:t>
      </w:r>
      <w:r w:rsidR="00B26F2C">
        <w:rPr>
          <w:rFonts w:ascii="Times New Roman" w:hAnsi="Times New Roman" w:cs="Times New Roman"/>
          <w:sz w:val="24"/>
          <w:szCs w:val="24"/>
        </w:rPr>
        <w:t xml:space="preserve"> propriile seturi de celeb</w:t>
      </w:r>
      <w:r w:rsidR="008A01FC">
        <w:rPr>
          <w:rFonts w:ascii="Times New Roman" w:hAnsi="Times New Roman" w:cs="Times New Roman"/>
          <w:sz w:val="24"/>
          <w:szCs w:val="24"/>
        </w:rPr>
        <w:t>rităţi la nivel mondial, clişee</w:t>
      </w:r>
      <w:r w:rsidR="00B26F2C">
        <w:rPr>
          <w:rFonts w:ascii="Times New Roman" w:hAnsi="Times New Roman" w:cs="Times New Roman"/>
          <w:sz w:val="24"/>
          <w:szCs w:val="24"/>
        </w:rPr>
        <w:t xml:space="preserve"> şi un vocabular tehni</w:t>
      </w:r>
      <w:r w:rsidR="000F0424">
        <w:rPr>
          <w:rFonts w:ascii="Times New Roman" w:hAnsi="Times New Roman" w:cs="Times New Roman"/>
          <w:sz w:val="24"/>
          <w:szCs w:val="24"/>
        </w:rPr>
        <w:t xml:space="preserve">c foarte amplu. Evoluţia CGI a </w:t>
      </w:r>
      <w:r w:rsidR="00B26F2C">
        <w:rPr>
          <w:rFonts w:ascii="Times New Roman" w:hAnsi="Times New Roman" w:cs="Times New Roman"/>
          <w:sz w:val="24"/>
          <w:szCs w:val="24"/>
        </w:rPr>
        <w:t>dus la apariţia cin</w:t>
      </w:r>
      <w:r w:rsidR="000F0424">
        <w:rPr>
          <w:rFonts w:ascii="Times New Roman" w:hAnsi="Times New Roman" w:cs="Times New Roman"/>
          <w:sz w:val="24"/>
          <w:szCs w:val="24"/>
        </w:rPr>
        <w:t xml:space="preserve">ematografiei virtuale în anii </w:t>
      </w:r>
      <w:r w:rsidR="00B26F2C">
        <w:rPr>
          <w:rFonts w:ascii="Times New Roman" w:hAnsi="Times New Roman" w:cs="Times New Roman"/>
          <w:sz w:val="24"/>
          <w:szCs w:val="24"/>
        </w:rPr>
        <w:t>90 în care camerele de filmat nu</w:t>
      </w:r>
      <w:r w:rsidR="000F0424">
        <w:rPr>
          <w:rFonts w:ascii="Times New Roman" w:hAnsi="Times New Roman" w:cs="Times New Roman"/>
          <w:sz w:val="24"/>
          <w:szCs w:val="24"/>
        </w:rPr>
        <w:t xml:space="preserve"> </w:t>
      </w:r>
      <w:r w:rsidR="00B26F2C">
        <w:rPr>
          <w:rFonts w:ascii="Times New Roman" w:hAnsi="Times New Roman" w:cs="Times New Roman"/>
          <w:sz w:val="24"/>
          <w:szCs w:val="24"/>
        </w:rPr>
        <w:t>mai sunt fizice</w:t>
      </w:r>
      <w:r w:rsidR="000F0424">
        <w:rPr>
          <w:rFonts w:ascii="Times New Roman" w:hAnsi="Times New Roman" w:cs="Times New Roman"/>
          <w:sz w:val="24"/>
          <w:szCs w:val="24"/>
        </w:rPr>
        <w:t>,</w:t>
      </w:r>
      <w:r w:rsidR="00B26F2C">
        <w:rPr>
          <w:rFonts w:ascii="Times New Roman" w:hAnsi="Times New Roman" w:cs="Times New Roman"/>
          <w:sz w:val="24"/>
          <w:szCs w:val="24"/>
        </w:rPr>
        <w:t xml:space="preserve"> ci virtuale.</w:t>
      </w:r>
    </w:p>
    <w:p w:rsidR="00592836" w:rsidRDefault="00592836" w:rsidP="006A350B">
      <w:pPr>
        <w:autoSpaceDE w:val="0"/>
        <w:autoSpaceDN w:val="0"/>
        <w:adjustRightInd w:val="0"/>
        <w:spacing w:after="0" w:line="360" w:lineRule="auto"/>
        <w:jc w:val="both"/>
        <w:rPr>
          <w:rFonts w:ascii="Times New Roman" w:hAnsi="Times New Roman" w:cs="Times New Roman"/>
          <w:sz w:val="24"/>
          <w:szCs w:val="24"/>
        </w:rPr>
      </w:pPr>
    </w:p>
    <w:p w:rsidR="00E95AF8" w:rsidRPr="00E95AF8" w:rsidRDefault="00E95AF8" w:rsidP="006A350B">
      <w:pPr>
        <w:autoSpaceDE w:val="0"/>
        <w:autoSpaceDN w:val="0"/>
        <w:adjustRightInd w:val="0"/>
        <w:spacing w:after="0" w:line="360" w:lineRule="auto"/>
        <w:jc w:val="both"/>
        <w:rPr>
          <w:rFonts w:ascii="Times New Roman" w:hAnsi="Times New Roman" w:cs="Times New Roman"/>
          <w:sz w:val="24"/>
          <w:szCs w:val="24"/>
        </w:rPr>
      </w:pPr>
    </w:p>
    <w:p w:rsidR="00E45EFA" w:rsidRDefault="00571D50" w:rsidP="00A86D76">
      <w:pPr>
        <w:pStyle w:val="NoSpacing"/>
        <w:spacing w:line="360" w:lineRule="auto"/>
      </w:pPr>
      <w:r>
        <w:rPr>
          <w:noProof/>
        </w:rPr>
        <w:lastRenderedPageBreak/>
        <w:drawing>
          <wp:inline distT="0" distB="0" distL="0" distR="0">
            <wp:extent cx="5657546" cy="3818535"/>
            <wp:effectExtent l="19050" t="0" r="304" b="0"/>
            <wp:docPr id="11" name="Picture 4" descr="C:\Users\Remus\Desktop\MarsAngle1Fin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mus\Desktop\MarsAngle1Final2.jpg"/>
                    <pic:cNvPicPr>
                      <a:picLocks noChangeAspect="1" noChangeArrowheads="1"/>
                    </pic:cNvPicPr>
                  </pic:nvPicPr>
                  <pic:blipFill>
                    <a:blip r:embed="rId8" cstate="print"/>
                    <a:srcRect/>
                    <a:stretch>
                      <a:fillRect/>
                    </a:stretch>
                  </pic:blipFill>
                  <pic:spPr bwMode="auto">
                    <a:xfrm>
                      <a:off x="0" y="0"/>
                      <a:ext cx="5658068" cy="3818887"/>
                    </a:xfrm>
                    <a:prstGeom prst="rect">
                      <a:avLst/>
                    </a:prstGeom>
                    <a:noFill/>
                    <a:ln w="9525">
                      <a:noFill/>
                      <a:miter lim="800000"/>
                      <a:headEnd/>
                      <a:tailEnd/>
                    </a:ln>
                  </pic:spPr>
                </pic:pic>
              </a:graphicData>
            </a:graphic>
          </wp:inline>
        </w:drawing>
      </w:r>
    </w:p>
    <w:p w:rsidR="00E45EFA" w:rsidRPr="00526003" w:rsidRDefault="00E45EFA" w:rsidP="00A86D76">
      <w:pPr>
        <w:pStyle w:val="NoSpacing"/>
        <w:spacing w:line="360" w:lineRule="auto"/>
        <w:jc w:val="center"/>
        <w:rPr>
          <w:rFonts w:cs="Times New Roman"/>
          <w:b/>
        </w:rPr>
      </w:pPr>
      <w:r w:rsidRPr="00526003">
        <w:rPr>
          <w:rFonts w:cs="Times New Roman"/>
          <w:b/>
        </w:rPr>
        <w:t xml:space="preserve">Figura.1.1 - </w:t>
      </w:r>
      <w:r w:rsidR="005F3828">
        <w:rPr>
          <w:b/>
        </w:rPr>
        <w:t xml:space="preserve">Exemplu de </w:t>
      </w:r>
      <w:r w:rsidR="00403FBD">
        <w:rPr>
          <w:b/>
        </w:rPr>
        <w:t>imagine generată</w:t>
      </w:r>
      <w:r w:rsidR="00B427EF">
        <w:rPr>
          <w:b/>
        </w:rPr>
        <w:t xml:space="preserve"> pe calculator</w:t>
      </w:r>
    </w:p>
    <w:p w:rsidR="00E45EFA" w:rsidRDefault="00E45EFA" w:rsidP="007C09A0">
      <w:pPr>
        <w:pStyle w:val="NoSpacing"/>
        <w:spacing w:line="360" w:lineRule="auto"/>
        <w:jc w:val="center"/>
        <w:rPr>
          <w:lang w:val="de-DE"/>
        </w:rPr>
      </w:pPr>
      <w:r w:rsidRPr="001C0173">
        <w:rPr>
          <w:rFonts w:cs="Times New Roman"/>
          <w:i/>
          <w:lang w:val="de-DE"/>
        </w:rPr>
        <w:t xml:space="preserve">(Sursa: </w:t>
      </w:r>
      <w:r w:rsidR="00571D50" w:rsidRPr="001C0173">
        <w:rPr>
          <w:rFonts w:cs="Times New Roman"/>
          <w:lang w:val="de-DE"/>
        </w:rPr>
        <w:t>www.bedistinct.co.uk/gallery/mars/MarsAngle1Final2.jpg</w:t>
      </w:r>
      <w:r w:rsidRPr="001C0173">
        <w:rPr>
          <w:rFonts w:cs="Times New Roman"/>
          <w:lang w:val="de-DE"/>
        </w:rPr>
        <w:t>)</w:t>
      </w:r>
    </w:p>
    <w:p w:rsidR="00F518AA" w:rsidRDefault="00615A55" w:rsidP="00A86D76">
      <w:pPr>
        <w:pStyle w:val="NoSpacing"/>
        <w:spacing w:line="360" w:lineRule="auto"/>
        <w:rPr>
          <w:lang w:val="de-DE"/>
        </w:rPr>
      </w:pPr>
      <w:r>
        <w:rPr>
          <w:lang w:val="de-DE"/>
        </w:rPr>
        <w:tab/>
      </w:r>
    </w:p>
    <w:p w:rsidR="007C09A0" w:rsidRDefault="00F518AA" w:rsidP="00D023EC">
      <w:pPr>
        <w:autoSpaceDE w:val="0"/>
        <w:autoSpaceDN w:val="0"/>
        <w:adjustRightInd w:val="0"/>
        <w:spacing w:after="0" w:line="360" w:lineRule="auto"/>
        <w:jc w:val="both"/>
        <w:rPr>
          <w:rFonts w:ascii="Times New Roman" w:hAnsi="Times New Roman" w:cs="Times New Roman"/>
          <w:sz w:val="24"/>
          <w:szCs w:val="24"/>
        </w:rPr>
      </w:pPr>
      <w:r>
        <w:rPr>
          <w:lang w:val="de-DE"/>
        </w:rPr>
        <w:tab/>
      </w:r>
      <w:r w:rsidR="007C09A0" w:rsidRPr="00140FE0">
        <w:rPr>
          <w:rFonts w:ascii="Times New Roman" w:hAnsi="Times New Roman" w:cs="Times New Roman"/>
          <w:sz w:val="24"/>
          <w:szCs w:val="24"/>
          <w:lang w:val="de-DE"/>
        </w:rPr>
        <w:t>CGI este mult mai des folosit deoarece imaginile produse pe calculator în spaţiul virtual sunt mult mai ieftine din punct de vedere fin</w:t>
      </w:r>
      <w:r w:rsidR="00DF3857">
        <w:rPr>
          <w:rFonts w:ascii="Times New Roman" w:hAnsi="Times New Roman" w:cs="Times New Roman"/>
          <w:sz w:val="24"/>
          <w:szCs w:val="24"/>
          <w:lang w:val="de-DE"/>
        </w:rPr>
        <w:t>anciar decât metodele fizice, cum este şi realizarea</w:t>
      </w:r>
      <w:r w:rsidR="007C09A0" w:rsidRPr="00140FE0">
        <w:rPr>
          <w:rFonts w:ascii="Times New Roman" w:hAnsi="Times New Roman" w:cs="Times New Roman"/>
          <w:sz w:val="24"/>
          <w:szCs w:val="24"/>
          <w:lang w:val="de-DE"/>
        </w:rPr>
        <w:t xml:space="preserve"> unor super detalii pentru efectele din filme şi fotografii sau pentru angajarea unui nu</w:t>
      </w:r>
      <w:r w:rsidR="00DF3857">
        <w:rPr>
          <w:rFonts w:ascii="Times New Roman" w:hAnsi="Times New Roman" w:cs="Times New Roman"/>
          <w:sz w:val="24"/>
          <w:szCs w:val="24"/>
          <w:lang w:val="de-DE"/>
        </w:rPr>
        <w:t>măr mare de oameni pentru a realiza</w:t>
      </w:r>
      <w:r w:rsidR="007C09A0" w:rsidRPr="00140FE0">
        <w:rPr>
          <w:rFonts w:ascii="Times New Roman" w:hAnsi="Times New Roman" w:cs="Times New Roman"/>
          <w:sz w:val="24"/>
          <w:szCs w:val="24"/>
          <w:lang w:val="de-DE"/>
        </w:rPr>
        <w:t xml:space="preserve"> scene aglomerate. </w:t>
      </w:r>
      <w:r w:rsidR="00DF3857">
        <w:rPr>
          <w:rFonts w:ascii="Times New Roman" w:hAnsi="Times New Roman" w:cs="Times New Roman"/>
          <w:sz w:val="24"/>
          <w:szCs w:val="24"/>
        </w:rPr>
        <w:t>În F</w:t>
      </w:r>
      <w:r w:rsidR="007C09A0">
        <w:rPr>
          <w:rFonts w:ascii="Times New Roman" w:hAnsi="Times New Roman" w:cs="Times New Roman"/>
          <w:sz w:val="24"/>
          <w:szCs w:val="24"/>
        </w:rPr>
        <w:t>igur</w:t>
      </w:r>
      <w:r w:rsidR="00DF3857">
        <w:rPr>
          <w:rFonts w:ascii="Times New Roman" w:hAnsi="Times New Roman" w:cs="Times New Roman"/>
          <w:sz w:val="24"/>
          <w:szCs w:val="24"/>
        </w:rPr>
        <w:t xml:space="preserve">a 1.2 </w:t>
      </w:r>
      <w:r w:rsidR="007C09A0">
        <w:rPr>
          <w:rFonts w:ascii="Times New Roman" w:hAnsi="Times New Roman" w:cs="Times New Roman"/>
          <w:sz w:val="24"/>
          <w:szCs w:val="24"/>
        </w:rPr>
        <w:t>este prezentată o scenă din filmul 300 2006 unde majoritatea oamenilor au fost creaţi 3D. Pentru a crea a</w:t>
      </w:r>
      <w:r w:rsidR="005D1857">
        <w:rPr>
          <w:rFonts w:ascii="Times New Roman" w:hAnsi="Times New Roman" w:cs="Times New Roman"/>
          <w:sz w:val="24"/>
          <w:szCs w:val="24"/>
        </w:rPr>
        <w:t>ceastă scenă s-au folosit doar patru oameni cu scopul de a le copia mişcările corpului. I</w:t>
      </w:r>
      <w:r w:rsidR="007C09A0">
        <w:rPr>
          <w:rFonts w:ascii="Times New Roman" w:hAnsi="Times New Roman" w:cs="Times New Roman"/>
          <w:sz w:val="24"/>
          <w:szCs w:val="24"/>
        </w:rPr>
        <w:t>ar după aceste mişcări s-au animat oamenii creaţi 3D. CGI permite crearea unor imagini ce nu pot fi realizabile folosind orice altă metodă şi permite unui singur artist să producă o imagine sau un film fără a</w:t>
      </w:r>
      <w:r w:rsidR="007E495F">
        <w:rPr>
          <w:rFonts w:ascii="Times New Roman" w:hAnsi="Times New Roman" w:cs="Times New Roman"/>
          <w:sz w:val="24"/>
          <w:szCs w:val="24"/>
        </w:rPr>
        <w:t xml:space="preserve"> se</w:t>
      </w:r>
      <w:r w:rsidR="007C09A0">
        <w:rPr>
          <w:rFonts w:ascii="Times New Roman" w:hAnsi="Times New Roman" w:cs="Times New Roman"/>
          <w:sz w:val="24"/>
          <w:szCs w:val="24"/>
        </w:rPr>
        <w:t xml:space="preserve"> folosi</w:t>
      </w:r>
      <w:r w:rsidR="007E495F">
        <w:rPr>
          <w:rFonts w:ascii="Times New Roman" w:hAnsi="Times New Roman" w:cs="Times New Roman"/>
          <w:sz w:val="24"/>
          <w:szCs w:val="24"/>
        </w:rPr>
        <w:t xml:space="preserve"> de</w:t>
      </w:r>
      <w:r w:rsidR="007C09A0">
        <w:rPr>
          <w:rFonts w:ascii="Times New Roman" w:hAnsi="Times New Roman" w:cs="Times New Roman"/>
          <w:sz w:val="24"/>
          <w:szCs w:val="24"/>
        </w:rPr>
        <w:t xml:space="preserve"> actori sau</w:t>
      </w:r>
      <w:r w:rsidR="007E495F">
        <w:rPr>
          <w:rFonts w:ascii="Times New Roman" w:hAnsi="Times New Roman" w:cs="Times New Roman"/>
          <w:sz w:val="24"/>
          <w:szCs w:val="24"/>
        </w:rPr>
        <w:t xml:space="preserve"> de</w:t>
      </w:r>
      <w:r w:rsidR="007C09A0">
        <w:rPr>
          <w:rFonts w:ascii="Times New Roman" w:hAnsi="Times New Roman" w:cs="Times New Roman"/>
          <w:sz w:val="24"/>
          <w:szCs w:val="24"/>
        </w:rPr>
        <w:t xml:space="preserve"> alţi contribuitori la proiect. În </w:t>
      </w:r>
      <w:r w:rsidR="00DF3857">
        <w:rPr>
          <w:rFonts w:ascii="Times New Roman" w:hAnsi="Times New Roman" w:cs="Times New Roman"/>
          <w:sz w:val="24"/>
          <w:szCs w:val="24"/>
        </w:rPr>
        <w:t>Figura</w:t>
      </w:r>
      <w:r w:rsidR="008A01FC">
        <w:rPr>
          <w:rFonts w:ascii="Times New Roman" w:hAnsi="Times New Roman" w:cs="Times New Roman"/>
          <w:sz w:val="24"/>
          <w:szCs w:val="24"/>
        </w:rPr>
        <w:t xml:space="preserve"> 1.3 </w:t>
      </w:r>
      <w:r w:rsidR="007C09A0">
        <w:rPr>
          <w:rFonts w:ascii="Times New Roman" w:hAnsi="Times New Roman" w:cs="Times New Roman"/>
          <w:sz w:val="24"/>
          <w:szCs w:val="24"/>
        </w:rPr>
        <w:t xml:space="preserve">este prezentată o navă spaţială creată şi animată 3D din filmul Prometheus 2012. Acesta navă a fost creată la </w:t>
      </w:r>
      <w:r w:rsidR="008A01FC">
        <w:rPr>
          <w:rFonts w:ascii="Times New Roman" w:hAnsi="Times New Roman" w:cs="Times New Roman"/>
          <w:sz w:val="24"/>
          <w:szCs w:val="24"/>
        </w:rPr>
        <w:t>un nivel foarte înalt de detaliu</w:t>
      </w:r>
      <w:r w:rsidR="007C09A0">
        <w:rPr>
          <w:rFonts w:ascii="Times New Roman" w:hAnsi="Times New Roman" w:cs="Times New Roman"/>
          <w:sz w:val="24"/>
          <w:szCs w:val="24"/>
        </w:rPr>
        <w:t xml:space="preserve"> </w:t>
      </w:r>
      <w:r w:rsidR="007E495F">
        <w:rPr>
          <w:rFonts w:ascii="Times New Roman" w:hAnsi="Times New Roman" w:cs="Times New Roman"/>
          <w:sz w:val="24"/>
          <w:szCs w:val="24"/>
        </w:rPr>
        <w:t>şi nu poate fi realizată în</w:t>
      </w:r>
      <w:r w:rsidR="007C09A0">
        <w:rPr>
          <w:rFonts w:ascii="Times New Roman" w:hAnsi="Times New Roman" w:cs="Times New Roman"/>
          <w:sz w:val="24"/>
          <w:szCs w:val="24"/>
        </w:rPr>
        <w:t xml:space="preserve"> alte medii</w:t>
      </w:r>
      <w:r w:rsidR="007E495F">
        <w:rPr>
          <w:rFonts w:ascii="Times New Roman" w:hAnsi="Times New Roman" w:cs="Times New Roman"/>
          <w:sz w:val="24"/>
          <w:szCs w:val="24"/>
        </w:rPr>
        <w:t>, ci</w:t>
      </w:r>
      <w:r w:rsidR="007C09A0">
        <w:rPr>
          <w:rFonts w:ascii="Times New Roman" w:hAnsi="Times New Roman" w:cs="Times New Roman"/>
          <w:sz w:val="24"/>
          <w:szCs w:val="24"/>
        </w:rPr>
        <w:t xml:space="preserve"> doar în lumea virtuală folosind CGI.</w:t>
      </w:r>
    </w:p>
    <w:p w:rsidR="00692A4E" w:rsidRDefault="00D013F1" w:rsidP="00A86D76">
      <w:pPr>
        <w:pStyle w:val="NoSpacing"/>
        <w:spacing w:line="360" w:lineRule="auto"/>
      </w:pPr>
      <w:r>
        <w:rPr>
          <w:noProof/>
        </w:rPr>
        <w:lastRenderedPageBreak/>
        <w:drawing>
          <wp:inline distT="0" distB="0" distL="0" distR="0">
            <wp:extent cx="5691582" cy="3808475"/>
            <wp:effectExtent l="19050" t="0" r="4368" b="0"/>
            <wp:docPr id="2" name="Picture 1" descr="C:\Users\Remus\Desktop\1724644-300_wallpaper_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mus\Desktop\1724644-300_wallpaper_q.jpg"/>
                    <pic:cNvPicPr>
                      <a:picLocks noChangeAspect="1" noChangeArrowheads="1"/>
                    </pic:cNvPicPr>
                  </pic:nvPicPr>
                  <pic:blipFill>
                    <a:blip r:embed="rId9" cstate="print"/>
                    <a:srcRect/>
                    <a:stretch>
                      <a:fillRect/>
                    </a:stretch>
                  </pic:blipFill>
                  <pic:spPr bwMode="auto">
                    <a:xfrm>
                      <a:off x="0" y="0"/>
                      <a:ext cx="5694446" cy="3810391"/>
                    </a:xfrm>
                    <a:prstGeom prst="rect">
                      <a:avLst/>
                    </a:prstGeom>
                    <a:noFill/>
                    <a:ln w="9525">
                      <a:noFill/>
                      <a:miter lim="800000"/>
                      <a:headEnd/>
                      <a:tailEnd/>
                    </a:ln>
                  </pic:spPr>
                </pic:pic>
              </a:graphicData>
            </a:graphic>
          </wp:inline>
        </w:drawing>
      </w:r>
    </w:p>
    <w:p w:rsidR="00D013F1" w:rsidRPr="00D013F1" w:rsidRDefault="00D013F1" w:rsidP="00A86D76">
      <w:pPr>
        <w:pStyle w:val="NoSpacing"/>
        <w:spacing w:line="360" w:lineRule="auto"/>
        <w:jc w:val="center"/>
        <w:rPr>
          <w:rFonts w:cs="Times New Roman"/>
          <w:b/>
        </w:rPr>
      </w:pPr>
      <w:r w:rsidRPr="00D013F1">
        <w:rPr>
          <w:rFonts w:cs="Times New Roman"/>
          <w:b/>
        </w:rPr>
        <w:t xml:space="preserve">Figura.1.2 - </w:t>
      </w:r>
      <w:r w:rsidR="007E495F">
        <w:rPr>
          <w:b/>
        </w:rPr>
        <w:t>Exemplul unei</w:t>
      </w:r>
      <w:r w:rsidR="00403FBD">
        <w:rPr>
          <w:b/>
        </w:rPr>
        <w:t xml:space="preserve"> mulţ</w:t>
      </w:r>
      <w:r w:rsidR="007E495F">
        <w:rPr>
          <w:b/>
        </w:rPr>
        <w:t>imi</w:t>
      </w:r>
      <w:r w:rsidRPr="00D013F1">
        <w:rPr>
          <w:b/>
        </w:rPr>
        <w:t xml:space="preserve"> de o</w:t>
      </w:r>
      <w:r w:rsidR="00403FBD">
        <w:rPr>
          <w:b/>
        </w:rPr>
        <w:t>ameni generaţ</w:t>
      </w:r>
      <w:r>
        <w:rPr>
          <w:b/>
        </w:rPr>
        <w:t>i pe calculator</w:t>
      </w:r>
    </w:p>
    <w:p w:rsidR="00692A4E" w:rsidRPr="00FC60E4" w:rsidRDefault="00D013F1" w:rsidP="00A86D76">
      <w:pPr>
        <w:pStyle w:val="NoSpacing"/>
        <w:spacing w:line="360" w:lineRule="auto"/>
        <w:jc w:val="center"/>
      </w:pPr>
      <w:r w:rsidRPr="00FC60E4">
        <w:rPr>
          <w:rFonts w:cs="Times New Roman"/>
          <w:i/>
        </w:rPr>
        <w:t xml:space="preserve">(Sursa: </w:t>
      </w:r>
      <w:r w:rsidR="00F5789B" w:rsidRPr="00FC60E4">
        <w:rPr>
          <w:rFonts w:cs="Times New Roman"/>
        </w:rPr>
        <w:t>static.comicvine.com/uploads/original/7/74798/1724644-300_wallpaper_q.jpg</w:t>
      </w:r>
      <w:r w:rsidRPr="00FC60E4">
        <w:rPr>
          <w:rFonts w:cs="Times New Roman"/>
        </w:rPr>
        <w:t>)</w:t>
      </w:r>
    </w:p>
    <w:p w:rsidR="00C94B8F" w:rsidRPr="00FC60E4" w:rsidRDefault="00C94B8F" w:rsidP="00A86D76">
      <w:pPr>
        <w:pStyle w:val="NoSpacing"/>
        <w:spacing w:line="360" w:lineRule="auto"/>
      </w:pPr>
    </w:p>
    <w:p w:rsidR="00692A4E" w:rsidRPr="00D013F1" w:rsidRDefault="00E67E44" w:rsidP="00A86D76">
      <w:pPr>
        <w:pStyle w:val="NoSpacing"/>
        <w:spacing w:line="360" w:lineRule="auto"/>
        <w:rPr>
          <w:lang w:val="de-DE"/>
        </w:rPr>
      </w:pPr>
      <w:r>
        <w:rPr>
          <w:noProof/>
        </w:rPr>
        <w:drawing>
          <wp:inline distT="0" distB="0" distL="0" distR="0">
            <wp:extent cx="5749468" cy="3445399"/>
            <wp:effectExtent l="19050" t="0" r="3632" b="0"/>
            <wp:docPr id="10" name="Picture 2" descr="C:\Users\Remus\Desktop\prometheu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mus\Desktop\prometheus2.jpg"/>
                    <pic:cNvPicPr>
                      <a:picLocks noChangeAspect="1" noChangeArrowheads="1"/>
                    </pic:cNvPicPr>
                  </pic:nvPicPr>
                  <pic:blipFill>
                    <a:blip r:embed="rId10" cstate="print"/>
                    <a:srcRect/>
                    <a:stretch>
                      <a:fillRect/>
                    </a:stretch>
                  </pic:blipFill>
                  <pic:spPr bwMode="auto">
                    <a:xfrm>
                      <a:off x="0" y="0"/>
                      <a:ext cx="5749925" cy="3445673"/>
                    </a:xfrm>
                    <a:prstGeom prst="rect">
                      <a:avLst/>
                    </a:prstGeom>
                    <a:noFill/>
                    <a:ln w="9525">
                      <a:noFill/>
                      <a:miter lim="800000"/>
                      <a:headEnd/>
                      <a:tailEnd/>
                    </a:ln>
                  </pic:spPr>
                </pic:pic>
              </a:graphicData>
            </a:graphic>
          </wp:inline>
        </w:drawing>
      </w:r>
    </w:p>
    <w:p w:rsidR="00E67E44" w:rsidRPr="00E67E44" w:rsidRDefault="00E67E44" w:rsidP="00A86D76">
      <w:pPr>
        <w:pStyle w:val="NoSpacing"/>
        <w:spacing w:line="360" w:lineRule="auto"/>
        <w:jc w:val="center"/>
        <w:rPr>
          <w:rFonts w:cs="Times New Roman"/>
          <w:b/>
        </w:rPr>
      </w:pPr>
      <w:r w:rsidRPr="00E67E44">
        <w:rPr>
          <w:rFonts w:cs="Times New Roman"/>
          <w:b/>
        </w:rPr>
        <w:t xml:space="preserve">Figura.1.3 - </w:t>
      </w:r>
      <w:r w:rsidRPr="00E67E44">
        <w:rPr>
          <w:b/>
        </w:rPr>
        <w:t>Exemplu de s</w:t>
      </w:r>
      <w:r>
        <w:rPr>
          <w:b/>
        </w:rPr>
        <w:t>cena impo</w:t>
      </w:r>
      <w:r w:rsidR="00403FBD">
        <w:rPr>
          <w:b/>
        </w:rPr>
        <w:t xml:space="preserve">sibil de realizat </w:t>
      </w:r>
      <w:r w:rsidR="00BF06B1">
        <w:rPr>
          <w:b/>
        </w:rPr>
        <w:t>în</w:t>
      </w:r>
      <w:r w:rsidR="00403FBD">
        <w:rPr>
          <w:b/>
        </w:rPr>
        <w:t xml:space="preserve"> lumea reală</w:t>
      </w:r>
    </w:p>
    <w:p w:rsidR="00E47106" w:rsidRPr="00FC60E4" w:rsidRDefault="00E67E44" w:rsidP="00A86D76">
      <w:pPr>
        <w:pStyle w:val="NoSpacing"/>
        <w:spacing w:line="360" w:lineRule="auto"/>
        <w:jc w:val="center"/>
        <w:rPr>
          <w:rFonts w:cs="Times New Roman"/>
        </w:rPr>
      </w:pPr>
      <w:r w:rsidRPr="00FC60E4">
        <w:rPr>
          <w:rFonts w:cs="Times New Roman"/>
          <w:i/>
        </w:rPr>
        <w:t xml:space="preserve">(Sursa: </w:t>
      </w:r>
      <w:r w:rsidR="004C3E75" w:rsidRPr="00FC60E4">
        <w:rPr>
          <w:rFonts w:cs="Times New Roman"/>
        </w:rPr>
        <w:t>wagthemovie.files.wordpress.com/2012/06/prometheus2.jpg</w:t>
      </w:r>
      <w:r w:rsidRPr="00FC60E4">
        <w:rPr>
          <w:rFonts w:cs="Times New Roman"/>
        </w:rPr>
        <w:t>)</w:t>
      </w:r>
    </w:p>
    <w:p w:rsidR="00AC12F1" w:rsidRDefault="00F202C9" w:rsidP="006C496B">
      <w:pPr>
        <w:pStyle w:val="NoSpacing"/>
        <w:spacing w:line="360" w:lineRule="auto"/>
        <w:jc w:val="both"/>
      </w:pPr>
      <w:r w:rsidRPr="00FC60E4">
        <w:lastRenderedPageBreak/>
        <w:tab/>
      </w:r>
      <w:r w:rsidR="00AC12F1" w:rsidRPr="00AC12F1">
        <w:t xml:space="preserve">2D CGI a fost pentru prima dată folosit în filmele din 1973, Westworld, deşi prima utilizare a imaginilor 3D a fost folosită în 1976, Futureworld- când studenţii Edwin Catmull şi Fred Parke de la Universitatea Utah au creat pe calculator o mână şi o faţă. </w:t>
      </w:r>
      <w:r w:rsidR="00AC12F1" w:rsidRPr="00464D15">
        <w:t xml:space="preserve">Primele </w:t>
      </w:r>
      <w:r w:rsidR="00AC12F1">
        <w:t>două filme pentru care s-au făcut investigaţii mari în CGI au fost Tron (1982) ş</w:t>
      </w:r>
      <w:r w:rsidR="00AC12F1" w:rsidRPr="00464D15">
        <w:t>i The Last S</w:t>
      </w:r>
      <w:r w:rsidR="00AC12F1">
        <w:t xml:space="preserve">tarfighter (1984), ambele au fost eşecuri comerciale din cauza modului în care au fost create. Photorealistic CGI nu a avut succes în industria filmului până în 1989 când Abyss a </w:t>
      </w:r>
      <w:r w:rsidR="00AC12F1">
        <w:rPr>
          <w:rFonts w:cs="Times New Roman"/>
          <w:szCs w:val="24"/>
        </w:rPr>
        <w:t>câştigat</w:t>
      </w:r>
      <w:r w:rsidR="00AC12F1">
        <w:t xml:space="preserve"> The Academy Award pentru efecte speciale. Industria Light and Magic a produs apoi efecte speciale photorealistice CGI, incluzând creaţia unui efect de apă numit Weenie.</w:t>
      </w:r>
    </w:p>
    <w:p w:rsidR="00AC12F1" w:rsidRDefault="00AC12F1" w:rsidP="006C496B">
      <w:pPr>
        <w:pStyle w:val="NoSpacing"/>
        <w:spacing w:line="360" w:lineRule="auto"/>
        <w:jc w:val="both"/>
      </w:pPr>
      <w:r>
        <w:tab/>
        <w:t>2D CGI a apă</w:t>
      </w:r>
      <w:r w:rsidRPr="001E6408">
        <w:t>rut din ce în ce mai mult în fil</w:t>
      </w:r>
      <w:r>
        <w:t>mele de animaţie “tradiţionale”</w:t>
      </w:r>
      <w:r w:rsidRPr="001E6408">
        <w:t xml:space="preserve"> cu scopul de a aduce ceva în plus atunci când erau utilizate celulele ilustrate (desenate)</w:t>
      </w:r>
      <w:r>
        <w:t xml:space="preserve"> </w:t>
      </w:r>
      <w:r w:rsidRPr="001E6408">
        <w:t>manual. Întrebuinţările sale pot fi de la “digital tweening motion between frames” la “eye-catching quasi-3D effects” cum ar</w:t>
      </w:r>
      <w:r>
        <w:t xml:space="preserve"> fi scena balului din Frumoasa ş</w:t>
      </w:r>
      <w:r w:rsidRPr="001E6408">
        <w:t>i Bestia</w:t>
      </w:r>
      <w:r>
        <w:t>.</w:t>
      </w:r>
    </w:p>
    <w:p w:rsidR="00AC12F1" w:rsidRDefault="00AC12F1" w:rsidP="006C496B">
      <w:pPr>
        <w:pStyle w:val="NoSpacing"/>
        <w:spacing w:line="360" w:lineRule="auto"/>
        <w:jc w:val="both"/>
      </w:pPr>
      <w:r>
        <w:tab/>
        <w:t xml:space="preserve">În 1995 a </w:t>
      </w:r>
      <w:r>
        <w:rPr>
          <w:rFonts w:cs="Times New Roman"/>
          <w:szCs w:val="24"/>
        </w:rPr>
        <w:t>apărut</w:t>
      </w:r>
      <w:r>
        <w:t xml:space="preserve"> primul film creat în totalitate pe calculator- Toy Story creat în studioul Pixar, un adevărat succes pentru industria filmului. În plus, celelalte studiouri cum este şi Blue Sky Studios (Fox) sau Pacific Date Images (Dreamworks SKG) au început producerea filmelor folosind CGI, iar companiile existente cum este Disney au început să schimbe desenele animate create în mod traditional cu CGI.</w:t>
      </w:r>
    </w:p>
    <w:p w:rsidR="00AC12F1" w:rsidRDefault="00AC12F1" w:rsidP="006C496B">
      <w:pPr>
        <w:pStyle w:val="NoSpacing"/>
        <w:spacing w:line="360" w:lineRule="auto"/>
        <w:jc w:val="both"/>
      </w:pPr>
      <w:r>
        <w:tab/>
        <w:t xml:space="preserve">Între anii 1995 şi 2005 media bugetului pentru efecte a crescut foarte mult de la 5 milioane la 40 milioane de dolari. Conform unui director de studio, </w:t>
      </w:r>
      <w:r>
        <w:rPr>
          <w:rFonts w:cs="Times New Roman"/>
          <w:szCs w:val="24"/>
        </w:rPr>
        <w:t>începând</w:t>
      </w:r>
      <w:r>
        <w:t xml:space="preserve"> cu anul 2005, mai mult de jumătate din filme aveau efecte speciale semnificative. </w:t>
      </w:r>
    </w:p>
    <w:p w:rsidR="00AC12F1" w:rsidRPr="00464D15" w:rsidRDefault="00AC12F1" w:rsidP="006C496B">
      <w:pPr>
        <w:pStyle w:val="NoSpacing"/>
        <w:spacing w:line="360" w:lineRule="auto"/>
        <w:jc w:val="both"/>
      </w:pPr>
      <w:r>
        <w:tab/>
        <w:t xml:space="preserve">La începutul anilor 2000, imaginile generate de calculator au devenit forma dominantă a efectelor speciale. Tehnologia a progresat până în punctul în care a devenit posibilă includerea cascadorilor în mediul virtual, ce au fost aproape </w:t>
      </w:r>
      <w:r w:rsidRPr="00D64575">
        <w:t>indistinctibil</w:t>
      </w:r>
      <w:r>
        <w:t xml:space="preserve">i de actori reali înlocuiţi. CGI a </w:t>
      </w:r>
      <w:r>
        <w:rPr>
          <w:rFonts w:cs="Times New Roman"/>
          <w:szCs w:val="24"/>
        </w:rPr>
        <w:t>început să</w:t>
      </w:r>
      <w:r>
        <w:t xml:space="preserve"> fie utilizat pe </w:t>
      </w:r>
      <w:r>
        <w:rPr>
          <w:rFonts w:cs="Times New Roman"/>
          <w:szCs w:val="24"/>
        </w:rPr>
        <w:t>scară largă în</w:t>
      </w:r>
      <w:r>
        <w:t xml:space="preserve"> scenele aglomerate. Cronologia CGI în filme prezintă lista detaliată a utilizărilor iniţ</w:t>
      </w:r>
      <w:r w:rsidRPr="00FB0B0E">
        <w:t>iale pentru imaginarul procesat de cal</w:t>
      </w:r>
      <w:r>
        <w:t>culator în film şi televiziune.</w:t>
      </w:r>
    </w:p>
    <w:p w:rsidR="00AC12F1" w:rsidRDefault="00AC12F1" w:rsidP="006C496B">
      <w:pPr>
        <w:pStyle w:val="NoSpacing"/>
        <w:spacing w:line="360" w:lineRule="auto"/>
        <w:jc w:val="both"/>
      </w:pPr>
      <w:r>
        <w:tab/>
        <w:t>Imaginile generate de calculator sunt randate de obicei între 1.4 şi 6 megapixeli. Toy Story, de exemplu, a fost randat la rezoluţie de 1536x922. Timpul de randare al unui frame este în jur de 2-3 ore</w:t>
      </w:r>
      <w:r>
        <w:rPr>
          <w:rFonts w:cs="Times New Roman"/>
          <w:szCs w:val="24"/>
        </w:rPr>
        <w:t>,</w:t>
      </w:r>
      <w:r>
        <w:t xml:space="preserve"> şi de 10 ori mai mult în scenele complexe. Acest timp nu s-a schimbat mult în ultimii ani, deoarece calitatea imaginilor a progresat în acelaşi ritm cu îmbunătăţirea hardware-ului.</w:t>
      </w:r>
    </w:p>
    <w:p w:rsidR="00AC12F1" w:rsidRDefault="00AC12F1" w:rsidP="006C496B">
      <w:pPr>
        <w:pStyle w:val="NoSpacing"/>
        <w:spacing w:line="360" w:lineRule="auto"/>
        <w:jc w:val="both"/>
        <w:rPr>
          <w:rStyle w:val="hps"/>
          <w:lang w:val="ro-RO"/>
        </w:rPr>
      </w:pPr>
      <w:r>
        <w:lastRenderedPageBreak/>
        <w:tab/>
        <w:t>Dezvoltatorii de tehnologii CGI iau parte în fiecare an la "</w:t>
      </w:r>
      <w:r w:rsidRPr="00A85F67">
        <w:t xml:space="preserve"> </w:t>
      </w:r>
      <w:r>
        <w:t xml:space="preserve">SIGGRAPH", o conferinţă anuală despre grafica pe calculatoare şi </w:t>
      </w:r>
      <w:r>
        <w:rPr>
          <w:rStyle w:val="hps"/>
          <w:lang w:val="ro-RO"/>
        </w:rPr>
        <w:t>tehnicile interactive, la aceste conferinţe iau parte peste zece mii de profesionişti în calculator.</w:t>
      </w:r>
    </w:p>
    <w:p w:rsidR="002430C7" w:rsidRDefault="00AC12F1" w:rsidP="006C496B">
      <w:pPr>
        <w:pStyle w:val="NoSpacing"/>
        <w:spacing w:line="360" w:lineRule="auto"/>
        <w:jc w:val="both"/>
        <w:rPr>
          <w:rStyle w:val="hps"/>
          <w:lang w:val="ro-RO"/>
        </w:rPr>
      </w:pPr>
      <w:r>
        <w:rPr>
          <w:rStyle w:val="hps"/>
          <w:lang w:val="ro-RO"/>
        </w:rPr>
        <w:tab/>
        <w:t xml:space="preserve">Dezvoltatorii de jocuri pe calculator şi </w:t>
      </w:r>
      <w:r w:rsidRPr="00B1434D">
        <w:rPr>
          <w:rFonts w:cs="Times New Roman"/>
          <w:szCs w:val="24"/>
          <w:lang w:val="ro-RO"/>
        </w:rPr>
        <w:t>plăci</w:t>
      </w:r>
      <w:r>
        <w:rPr>
          <w:rStyle w:val="hps"/>
          <w:lang w:val="ro-RO"/>
        </w:rPr>
        <w:t xml:space="preserve"> video 3D depun eforturi uriaşe pentru a obţine aceiaşi calitate vizuală pe calculatoarele personale în timp real cum este posibil pentru CGI în filme şi desene animate. Prin avansarea rapidă a calităţii de randare în timp real, artiştii au început să folosească motoarele de randare folosite în jocuri pentru a produce filme non-interactive. Această formă de artă se numeşte "Machinima".</w:t>
      </w:r>
    </w:p>
    <w:p w:rsidR="00AB44C6" w:rsidRPr="00E66A89" w:rsidRDefault="00AB44C6" w:rsidP="006C496B">
      <w:pPr>
        <w:pStyle w:val="NoSpacing"/>
        <w:spacing w:line="360" w:lineRule="auto"/>
        <w:jc w:val="both"/>
        <w:rPr>
          <w:lang w:val="ro-RO"/>
        </w:rPr>
      </w:pPr>
    </w:p>
    <w:p w:rsidR="002430C7" w:rsidRPr="00E66A89" w:rsidRDefault="002430C7" w:rsidP="00455713">
      <w:pPr>
        <w:autoSpaceDE w:val="0"/>
        <w:autoSpaceDN w:val="0"/>
        <w:adjustRightInd w:val="0"/>
        <w:spacing w:after="195"/>
        <w:rPr>
          <w:rFonts w:ascii="Times New Roman" w:hAnsi="Times New Roman" w:cs="Times New Roman"/>
          <w:b/>
          <w:bCs/>
          <w:sz w:val="24"/>
          <w:szCs w:val="24"/>
          <w:lang w:val="ro-RO"/>
        </w:rPr>
      </w:pPr>
      <w:r w:rsidRPr="00E66A89">
        <w:rPr>
          <w:rFonts w:ascii="Times New Roman" w:hAnsi="Times New Roman" w:cs="Times New Roman"/>
          <w:b/>
          <w:sz w:val="24"/>
          <w:szCs w:val="24"/>
          <w:lang w:val="ro-RO"/>
        </w:rPr>
        <w:t xml:space="preserve">Imagini statice </w:t>
      </w:r>
      <w:r w:rsidR="00455713" w:rsidRPr="00E66A89">
        <w:rPr>
          <w:rFonts w:ascii="Times New Roman" w:hAnsi="Times New Roman" w:cs="Times New Roman"/>
          <w:b/>
          <w:bCs/>
          <w:sz w:val="24"/>
          <w:szCs w:val="24"/>
          <w:lang w:val="ro-RO"/>
        </w:rPr>
        <w:t xml:space="preserve">şi </w:t>
      </w:r>
      <w:r w:rsidR="000F038F" w:rsidRPr="00E66A89">
        <w:rPr>
          <w:rFonts w:ascii="Times New Roman" w:hAnsi="Times New Roman" w:cs="Times New Roman"/>
          <w:b/>
          <w:sz w:val="24"/>
          <w:szCs w:val="24"/>
          <w:lang w:val="ro-RO"/>
        </w:rPr>
        <w:t>peisaje</w:t>
      </w:r>
    </w:p>
    <w:p w:rsidR="00771120" w:rsidRDefault="002430C7" w:rsidP="00D023EC">
      <w:pPr>
        <w:autoSpaceDE w:val="0"/>
        <w:autoSpaceDN w:val="0"/>
        <w:adjustRightInd w:val="0"/>
        <w:spacing w:after="0" w:line="360" w:lineRule="auto"/>
        <w:jc w:val="both"/>
        <w:rPr>
          <w:rFonts w:ascii="Times New Roman" w:hAnsi="Times New Roman" w:cs="Times New Roman"/>
          <w:sz w:val="24"/>
          <w:szCs w:val="24"/>
        </w:rPr>
      </w:pPr>
      <w:r w:rsidRPr="00E66A89">
        <w:rPr>
          <w:b/>
          <w:lang w:val="ro-RO"/>
        </w:rPr>
        <w:tab/>
      </w:r>
      <w:r w:rsidR="00771120" w:rsidRPr="00E66A89">
        <w:rPr>
          <w:rFonts w:ascii="Times New Roman" w:hAnsi="Times New Roman" w:cs="Times New Roman"/>
          <w:sz w:val="24"/>
          <w:szCs w:val="24"/>
          <w:lang w:val="ro-RO"/>
        </w:rPr>
        <w:t xml:space="preserve">În CGI nu se creează numai imagini animate ci şi peisaje ce indică natura, ca şi peisaje fractale ce sunt generate de algoritmi. </w:t>
      </w:r>
      <w:r w:rsidR="00771120">
        <w:rPr>
          <w:rFonts w:ascii="Times New Roman" w:hAnsi="Times New Roman" w:cs="Times New Roman"/>
          <w:sz w:val="24"/>
          <w:szCs w:val="24"/>
        </w:rPr>
        <w:t xml:space="preserve">O metodă simplă de a genera feţe fractale este folosirea unei extensii a metodei "thriunghiular mesh". În </w:t>
      </w:r>
      <w:r w:rsidR="00DF3857">
        <w:rPr>
          <w:rFonts w:ascii="Times New Roman" w:hAnsi="Times New Roman" w:cs="Times New Roman"/>
          <w:sz w:val="24"/>
          <w:szCs w:val="24"/>
        </w:rPr>
        <w:t>Figura</w:t>
      </w:r>
      <w:r w:rsidR="00771120">
        <w:rPr>
          <w:rFonts w:ascii="Times New Roman" w:hAnsi="Times New Roman" w:cs="Times New Roman"/>
          <w:sz w:val="24"/>
          <w:szCs w:val="24"/>
        </w:rPr>
        <w:t xml:space="preserve"> 1.4  este prezentat un peisaj generat de calculator. Cele mai folosite softuri de generare a peisajelor sunt: Adobe Photoshop şi Vue.</w:t>
      </w:r>
    </w:p>
    <w:p w:rsidR="00771120" w:rsidRPr="00771120" w:rsidRDefault="00771120" w:rsidP="00771120">
      <w:pPr>
        <w:autoSpaceDE w:val="0"/>
        <w:autoSpaceDN w:val="0"/>
        <w:adjustRightInd w:val="0"/>
        <w:spacing w:after="0" w:line="360" w:lineRule="auto"/>
        <w:rPr>
          <w:rFonts w:ascii="Times New Roman" w:hAnsi="Times New Roman" w:cs="Times New Roman"/>
          <w:sz w:val="24"/>
          <w:szCs w:val="24"/>
        </w:rPr>
      </w:pPr>
    </w:p>
    <w:p w:rsidR="00A93802" w:rsidRDefault="00A93802" w:rsidP="00A86D76">
      <w:pPr>
        <w:pStyle w:val="NoSpacing"/>
        <w:spacing w:line="360" w:lineRule="auto"/>
      </w:pPr>
      <w:r>
        <w:rPr>
          <w:noProof/>
        </w:rPr>
        <w:drawing>
          <wp:inline distT="0" distB="0" distL="0" distR="0">
            <wp:extent cx="5742305" cy="3233420"/>
            <wp:effectExtent l="19050" t="0" r="0" b="0"/>
            <wp:docPr id="12" name="Picture 3" descr="C:\Users\Remus\Desktop\1920x1080-desert-highl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mus\Desktop\1920x1080-desert-highlands.jpg"/>
                    <pic:cNvPicPr>
                      <a:picLocks noChangeAspect="1" noChangeArrowheads="1"/>
                    </pic:cNvPicPr>
                  </pic:nvPicPr>
                  <pic:blipFill>
                    <a:blip r:embed="rId11" cstate="print"/>
                    <a:srcRect/>
                    <a:stretch>
                      <a:fillRect/>
                    </a:stretch>
                  </pic:blipFill>
                  <pic:spPr bwMode="auto">
                    <a:xfrm>
                      <a:off x="0" y="0"/>
                      <a:ext cx="5742305" cy="3233420"/>
                    </a:xfrm>
                    <a:prstGeom prst="rect">
                      <a:avLst/>
                    </a:prstGeom>
                    <a:noFill/>
                    <a:ln w="9525">
                      <a:noFill/>
                      <a:miter lim="800000"/>
                      <a:headEnd/>
                      <a:tailEnd/>
                    </a:ln>
                  </pic:spPr>
                </pic:pic>
              </a:graphicData>
            </a:graphic>
          </wp:inline>
        </w:drawing>
      </w:r>
    </w:p>
    <w:p w:rsidR="00A93802" w:rsidRPr="00E67E44" w:rsidRDefault="00A93802" w:rsidP="00A86D76">
      <w:pPr>
        <w:pStyle w:val="NoSpacing"/>
        <w:spacing w:line="360" w:lineRule="auto"/>
        <w:jc w:val="center"/>
        <w:rPr>
          <w:rFonts w:cs="Times New Roman"/>
          <w:b/>
        </w:rPr>
      </w:pPr>
      <w:r w:rsidRPr="00E67E44">
        <w:rPr>
          <w:rFonts w:cs="Times New Roman"/>
          <w:b/>
        </w:rPr>
        <w:t>Figura.1.</w:t>
      </w:r>
      <w:r w:rsidR="00C94B8F">
        <w:rPr>
          <w:rFonts w:cs="Times New Roman"/>
          <w:b/>
        </w:rPr>
        <w:t>4</w:t>
      </w:r>
      <w:r w:rsidRPr="00E67E44">
        <w:rPr>
          <w:rFonts w:cs="Times New Roman"/>
          <w:b/>
        </w:rPr>
        <w:t xml:space="preserve"> - </w:t>
      </w:r>
      <w:r w:rsidRPr="00E67E44">
        <w:rPr>
          <w:b/>
        </w:rPr>
        <w:t xml:space="preserve">Exemplu de </w:t>
      </w:r>
      <w:r>
        <w:rPr>
          <w:b/>
        </w:rPr>
        <w:t>peisaj CGI</w:t>
      </w:r>
    </w:p>
    <w:p w:rsidR="00A93802" w:rsidRPr="006D6290" w:rsidRDefault="00A93802" w:rsidP="00A86D76">
      <w:pPr>
        <w:pStyle w:val="NoSpacing"/>
        <w:spacing w:line="360" w:lineRule="auto"/>
        <w:jc w:val="center"/>
        <w:rPr>
          <w:rFonts w:cs="Times New Roman"/>
        </w:rPr>
      </w:pPr>
      <w:r w:rsidRPr="006D6290">
        <w:rPr>
          <w:rFonts w:cs="Times New Roman"/>
          <w:i/>
        </w:rPr>
        <w:t xml:space="preserve">(Sursa: </w:t>
      </w:r>
      <w:r w:rsidR="009566AE" w:rsidRPr="006D6290">
        <w:rPr>
          <w:rFonts w:cs="Times New Roman"/>
        </w:rPr>
        <w:t>images.wallpaperloft.com/32012/1920x1080-desert-highlands.jpg</w:t>
      </w:r>
      <w:r w:rsidRPr="006D6290">
        <w:rPr>
          <w:rFonts w:cs="Times New Roman"/>
        </w:rPr>
        <w:t>)</w:t>
      </w:r>
    </w:p>
    <w:p w:rsidR="00A93802" w:rsidRDefault="00A93802" w:rsidP="00A86D76">
      <w:pPr>
        <w:pStyle w:val="NoSpacing"/>
        <w:spacing w:line="360" w:lineRule="auto"/>
      </w:pPr>
    </w:p>
    <w:p w:rsidR="00D023EC" w:rsidRDefault="00D023EC" w:rsidP="00A86D76">
      <w:pPr>
        <w:pStyle w:val="NoSpacing"/>
        <w:spacing w:line="360" w:lineRule="auto"/>
      </w:pPr>
    </w:p>
    <w:p w:rsidR="00D023EC" w:rsidRDefault="00D023EC" w:rsidP="00A86D76">
      <w:pPr>
        <w:pStyle w:val="NoSpacing"/>
        <w:spacing w:line="360" w:lineRule="auto"/>
      </w:pPr>
    </w:p>
    <w:p w:rsidR="00D023EC" w:rsidRPr="006D6290" w:rsidRDefault="00D023EC" w:rsidP="00A86D76">
      <w:pPr>
        <w:pStyle w:val="NoSpacing"/>
        <w:spacing w:line="360" w:lineRule="auto"/>
      </w:pPr>
    </w:p>
    <w:p w:rsidR="0006380F" w:rsidRDefault="000F038F" w:rsidP="00A86D76">
      <w:pPr>
        <w:pStyle w:val="NoSpacing"/>
        <w:spacing w:line="360" w:lineRule="auto"/>
        <w:rPr>
          <w:b/>
        </w:rPr>
      </w:pPr>
      <w:r>
        <w:rPr>
          <w:b/>
        </w:rPr>
        <w:lastRenderedPageBreak/>
        <w:t>Scene arhitecturale</w:t>
      </w:r>
    </w:p>
    <w:p w:rsidR="00D023EC" w:rsidRPr="000C2D4F" w:rsidRDefault="0006380F" w:rsidP="00456A7C">
      <w:pPr>
        <w:autoSpaceDE w:val="0"/>
        <w:autoSpaceDN w:val="0"/>
        <w:adjustRightInd w:val="0"/>
        <w:spacing w:after="0" w:line="360" w:lineRule="auto"/>
        <w:jc w:val="both"/>
        <w:rPr>
          <w:rFonts w:ascii="Times New Roman" w:hAnsi="Times New Roman" w:cs="Times New Roman"/>
          <w:sz w:val="24"/>
          <w:szCs w:val="24"/>
          <w:lang w:val="ro-RO"/>
        </w:rPr>
      </w:pPr>
      <w:r>
        <w:tab/>
      </w:r>
      <w:r w:rsidR="000B6936" w:rsidRPr="000C2D4F">
        <w:rPr>
          <w:rFonts w:ascii="Times New Roman" w:hAnsi="Times New Roman" w:cs="Times New Roman"/>
          <w:sz w:val="24"/>
          <w:szCs w:val="24"/>
        </w:rPr>
        <w:t xml:space="preserve">Arhitecţii moderni folosesc servicile firmelor care produc grafică pe calculator ca să creeze modele 3D pentru clienţi şi constructori. Aceste calculatoare generează modele ce pot fi mult mai precise decât desenele tradiţionale. Animaţia arhitecturală (ce oferă filme animate cu clădiri, mai degrabă decât imagini </w:t>
      </w:r>
      <w:r w:rsidR="000B6936" w:rsidRPr="000C2D4F">
        <w:rPr>
          <w:rStyle w:val="hps"/>
          <w:rFonts w:ascii="Times New Roman" w:hAnsi="Times New Roman" w:cs="Times New Roman"/>
          <w:sz w:val="24"/>
          <w:szCs w:val="24"/>
          <w:lang w:val="ro-RO"/>
        </w:rPr>
        <w:t>interactive) pot fi de asemenea folosite pentru a vedea mediul înconjurător şi împrejurimile cartierului în care clădirea va fi construită.</w:t>
      </w:r>
      <w:r w:rsidR="000B6936">
        <w:rPr>
          <w:rStyle w:val="hps"/>
          <w:lang w:val="ro-RO"/>
        </w:rPr>
        <w:t xml:space="preserve"> </w:t>
      </w:r>
      <w:r w:rsidR="00E66A89" w:rsidRPr="000C2D4F">
        <w:rPr>
          <w:rFonts w:ascii="Times New Roman" w:hAnsi="Times New Roman" w:cs="Times New Roman"/>
          <w:sz w:val="24"/>
          <w:szCs w:val="24"/>
          <w:lang w:val="ro-RO"/>
        </w:rPr>
        <w:t>Realizarea</w:t>
      </w:r>
      <w:r w:rsidR="00D023EC" w:rsidRPr="000C2D4F">
        <w:rPr>
          <w:rFonts w:ascii="Times New Roman" w:hAnsi="Times New Roman" w:cs="Times New Roman"/>
          <w:sz w:val="24"/>
          <w:szCs w:val="24"/>
          <w:lang w:val="ro-RO"/>
        </w:rPr>
        <w:t xml:space="preserve"> de spaţii arhitecturale, fără </w:t>
      </w:r>
      <w:r w:rsidR="000C2D4F" w:rsidRPr="000C2D4F">
        <w:rPr>
          <w:rFonts w:ascii="Times New Roman" w:hAnsi="Times New Roman" w:cs="Times New Roman"/>
          <w:sz w:val="24"/>
          <w:szCs w:val="24"/>
          <w:lang w:val="ro-RO"/>
        </w:rPr>
        <w:t>fo</w:t>
      </w:r>
      <w:r w:rsidR="000C2D4F">
        <w:rPr>
          <w:rFonts w:ascii="Times New Roman" w:hAnsi="Times New Roman" w:cs="Times New Roman"/>
          <w:sz w:val="24"/>
          <w:szCs w:val="24"/>
          <w:lang w:val="ro-RO"/>
        </w:rPr>
        <w:t>losirea hârtiei</w:t>
      </w:r>
      <w:r w:rsidR="006725D2">
        <w:rPr>
          <w:rFonts w:ascii="Times New Roman" w:hAnsi="Times New Roman" w:cs="Times New Roman"/>
          <w:sz w:val="24"/>
          <w:szCs w:val="24"/>
          <w:lang w:val="ro-RO"/>
        </w:rPr>
        <w:t xml:space="preserve"> şi creionului</w:t>
      </w:r>
      <w:r w:rsidR="00D023EC" w:rsidRPr="000C2D4F">
        <w:rPr>
          <w:rFonts w:ascii="Times New Roman" w:hAnsi="Times New Roman" w:cs="Times New Roman"/>
          <w:sz w:val="24"/>
          <w:szCs w:val="24"/>
          <w:lang w:val="ro-RO"/>
        </w:rPr>
        <w:t xml:space="preserve">, este acum un mediu acceptat </w:t>
      </w:r>
      <w:r w:rsidR="00643E1C" w:rsidRPr="00DA1F3B">
        <w:rPr>
          <w:rStyle w:val="hps"/>
          <w:rFonts w:ascii="Times New Roman" w:hAnsi="Times New Roman" w:cs="Times New Roman"/>
          <w:sz w:val="24"/>
          <w:szCs w:val="24"/>
          <w:lang w:val="ro-RO"/>
        </w:rPr>
        <w:t>în proiecţia de</w:t>
      </w:r>
      <w:r w:rsidR="00D023EC" w:rsidRPr="000C2D4F">
        <w:rPr>
          <w:rFonts w:ascii="Times New Roman" w:hAnsi="Times New Roman" w:cs="Times New Roman"/>
          <w:sz w:val="24"/>
          <w:szCs w:val="24"/>
          <w:lang w:val="ro-RO"/>
        </w:rPr>
        <w:t xml:space="preserve"> arhitectură folosind softuri.</w:t>
      </w:r>
    </w:p>
    <w:p w:rsidR="00D023EC" w:rsidRPr="00604EAD" w:rsidRDefault="00D023EC" w:rsidP="00456A7C">
      <w:pPr>
        <w:autoSpaceDE w:val="0"/>
        <w:autoSpaceDN w:val="0"/>
        <w:adjustRightInd w:val="0"/>
        <w:spacing w:after="0" w:line="360" w:lineRule="auto"/>
        <w:jc w:val="both"/>
        <w:rPr>
          <w:rFonts w:ascii="Times New Roman" w:hAnsi="Times New Roman" w:cs="Times New Roman"/>
          <w:sz w:val="24"/>
          <w:szCs w:val="24"/>
          <w:lang w:val="ro-RO"/>
        </w:rPr>
      </w:pPr>
      <w:r w:rsidRPr="000C2D4F">
        <w:rPr>
          <w:rFonts w:ascii="Times New Roman" w:hAnsi="Times New Roman" w:cs="Times New Roman"/>
          <w:sz w:val="24"/>
          <w:szCs w:val="24"/>
          <w:lang w:val="ro-RO"/>
        </w:rPr>
        <w:tab/>
      </w:r>
      <w:r w:rsidRPr="00643E1C">
        <w:rPr>
          <w:rFonts w:ascii="Times New Roman" w:hAnsi="Times New Roman" w:cs="Times New Roman"/>
          <w:sz w:val="24"/>
          <w:szCs w:val="24"/>
          <w:lang w:val="ro-RO"/>
        </w:rPr>
        <w:t xml:space="preserve">Un soft în care se poate crea modelare arhitecturală permite </w:t>
      </w:r>
      <w:r w:rsidR="003D79FD" w:rsidRPr="00DA1F3B">
        <w:rPr>
          <w:rStyle w:val="hps"/>
          <w:rFonts w:ascii="Times New Roman" w:hAnsi="Times New Roman" w:cs="Times New Roman"/>
          <w:sz w:val="24"/>
          <w:szCs w:val="24"/>
          <w:lang w:val="ro-RO"/>
        </w:rPr>
        <w:t xml:space="preserve">arhitectului </w:t>
      </w:r>
      <w:r w:rsidRPr="00643E1C">
        <w:rPr>
          <w:rFonts w:ascii="Times New Roman" w:hAnsi="Times New Roman" w:cs="Times New Roman"/>
          <w:sz w:val="24"/>
          <w:szCs w:val="24"/>
          <w:lang w:val="ro-RO"/>
        </w:rPr>
        <w:t xml:space="preserve">să vizualizeze un spaţiu şi să îndeplinească "walk-throughs" într-o manieră interactivă, astfel medii interactive </w:t>
      </w:r>
      <w:r w:rsidR="002065DB" w:rsidRPr="002065DB">
        <w:rPr>
          <w:rFonts w:ascii="Times New Roman" w:hAnsi="Times New Roman" w:cs="Times New Roman"/>
          <w:sz w:val="24"/>
          <w:szCs w:val="24"/>
          <w:lang w:val="ro-RO"/>
        </w:rPr>
        <w:t xml:space="preserve">fiind oferite atat la nivel urban cât şi în construcţii. </w:t>
      </w:r>
      <w:r w:rsidRPr="00604EAD">
        <w:rPr>
          <w:rFonts w:ascii="Times New Roman" w:hAnsi="Times New Roman" w:cs="Times New Roman"/>
          <w:sz w:val="24"/>
          <w:szCs w:val="24"/>
          <w:lang w:val="ro-RO"/>
        </w:rPr>
        <w:t xml:space="preserve">Aplicaţiile specifice în arhitectură, nu numai că includ specificaţii despre structura clădirii cum ar fi pereţii şi </w:t>
      </w:r>
      <w:r w:rsidR="00604EAD" w:rsidRPr="00DA1F3B">
        <w:rPr>
          <w:rFonts w:ascii="Times New Roman" w:hAnsi="Times New Roman" w:cs="Times New Roman"/>
          <w:sz w:val="24"/>
          <w:szCs w:val="24"/>
          <w:lang w:val="ro-RO"/>
        </w:rPr>
        <w:t>ferestrele</w:t>
      </w:r>
      <w:r w:rsidRPr="00604EAD">
        <w:rPr>
          <w:rFonts w:ascii="Times New Roman" w:hAnsi="Times New Roman" w:cs="Times New Roman"/>
          <w:sz w:val="24"/>
          <w:szCs w:val="24"/>
          <w:lang w:val="ro-RO"/>
        </w:rPr>
        <w:t>, afişarea interioarelor, dar</w:t>
      </w:r>
      <w:r w:rsidR="001C03D9">
        <w:rPr>
          <w:rFonts w:ascii="Times New Roman" w:hAnsi="Times New Roman" w:cs="Times New Roman"/>
          <w:sz w:val="24"/>
          <w:szCs w:val="24"/>
          <w:lang w:val="ro-RO"/>
        </w:rPr>
        <w:t xml:space="preserve"> </w:t>
      </w:r>
      <w:r w:rsidR="001C03D9" w:rsidRPr="00DA1F3B">
        <w:rPr>
          <w:rFonts w:ascii="Times New Roman" w:hAnsi="Times New Roman" w:cs="Times New Roman"/>
          <w:sz w:val="24"/>
          <w:szCs w:val="24"/>
          <w:lang w:val="ro-RO"/>
        </w:rPr>
        <w:t>include</w:t>
      </w:r>
      <w:r w:rsidRPr="00604EAD">
        <w:rPr>
          <w:rFonts w:ascii="Times New Roman" w:hAnsi="Times New Roman" w:cs="Times New Roman"/>
          <w:sz w:val="24"/>
          <w:szCs w:val="24"/>
          <w:lang w:val="ro-RO"/>
        </w:rPr>
        <w:t xml:space="preserve"> şi efectele de lumina cum ar fi răsăritul sau apusul soarelui în modul cum vor afecta un design specific la un moment de timp din zi.</w:t>
      </w:r>
    </w:p>
    <w:p w:rsidR="00D023EC" w:rsidRDefault="00D023EC" w:rsidP="00456A7C">
      <w:pPr>
        <w:autoSpaceDE w:val="0"/>
        <w:autoSpaceDN w:val="0"/>
        <w:adjustRightInd w:val="0"/>
        <w:spacing w:after="0" w:line="360" w:lineRule="auto"/>
        <w:jc w:val="both"/>
        <w:rPr>
          <w:rFonts w:ascii="Times New Roman" w:hAnsi="Times New Roman" w:cs="Times New Roman"/>
          <w:sz w:val="24"/>
          <w:szCs w:val="24"/>
        </w:rPr>
      </w:pPr>
      <w:r w:rsidRPr="00604EAD">
        <w:rPr>
          <w:rFonts w:ascii="Times New Roman" w:hAnsi="Times New Roman" w:cs="Times New Roman"/>
          <w:sz w:val="24"/>
          <w:szCs w:val="24"/>
          <w:lang w:val="ro-RO"/>
        </w:rPr>
        <w:tab/>
      </w:r>
      <w:r>
        <w:rPr>
          <w:rFonts w:ascii="Times New Roman" w:hAnsi="Times New Roman" w:cs="Times New Roman"/>
          <w:sz w:val="24"/>
          <w:szCs w:val="24"/>
        </w:rPr>
        <w:t>Softurile de modelare arhitecturală au fost dezvoltate şi sunt din ce în ce mai folosite prin intermediul internetului. Cu toate acestea, calitatea sistemelor bazate pe internet au încă întreruperi din cauza scenelor ample şi sofisticate, ceea ce duce la modelarea arhitecturală prin intermediul local (softurile sunt instalate pe calculatoarele personale).</w:t>
      </w:r>
    </w:p>
    <w:p w:rsidR="00D023EC" w:rsidRDefault="00D023EC" w:rsidP="00456A7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DD7621" w:rsidRPr="00837365">
        <w:rPr>
          <w:rFonts w:ascii="Times New Roman" w:hAnsi="Times New Roman" w:cs="Times New Roman"/>
          <w:sz w:val="24"/>
          <w:szCs w:val="24"/>
        </w:rPr>
        <w:t>În unele aplicaţii, CGI este folosit în reconstrucţia clădirilor vechi. De exemplu, a fost reconstruită o mănăstire din Georgenthal din Germania,</w:t>
      </w:r>
      <w:r w:rsidR="00DD7621" w:rsidRPr="00DA1F3B">
        <w:rPr>
          <w:rFonts w:cs="Times New Roman"/>
          <w:szCs w:val="24"/>
        </w:rPr>
        <w:t xml:space="preserve"> </w:t>
      </w:r>
      <w:r>
        <w:rPr>
          <w:rFonts w:ascii="Times New Roman" w:hAnsi="Times New Roman" w:cs="Times New Roman"/>
          <w:sz w:val="24"/>
          <w:szCs w:val="24"/>
        </w:rPr>
        <w:t>ruine mănăstirii</w:t>
      </w:r>
      <w:r w:rsidR="00AC42AA">
        <w:rPr>
          <w:rFonts w:ascii="Times New Roman" w:hAnsi="Times New Roman" w:cs="Times New Roman"/>
          <w:sz w:val="24"/>
          <w:szCs w:val="24"/>
        </w:rPr>
        <w:t xml:space="preserve"> folosindu-se pentru a afla suprafa</w:t>
      </w:r>
      <w:r w:rsidR="00624D59">
        <w:rPr>
          <w:rFonts w:ascii="Times New Roman" w:hAnsi="Times New Roman" w:cs="Times New Roman"/>
          <w:sz w:val="24"/>
          <w:szCs w:val="24"/>
        </w:rPr>
        <w:t>ţ</w:t>
      </w:r>
      <w:r w:rsidR="00AC42AA">
        <w:rPr>
          <w:rFonts w:ascii="Times New Roman" w:hAnsi="Times New Roman" w:cs="Times New Roman"/>
          <w:sz w:val="24"/>
          <w:szCs w:val="24"/>
        </w:rPr>
        <w:t>a cl</w:t>
      </w:r>
      <w:r w:rsidR="00624D59">
        <w:rPr>
          <w:rFonts w:ascii="Times New Roman" w:hAnsi="Times New Roman" w:cs="Times New Roman"/>
          <w:sz w:val="24"/>
          <w:szCs w:val="24"/>
        </w:rPr>
        <w:t>ă</w:t>
      </w:r>
      <w:r w:rsidR="00AC42AA">
        <w:rPr>
          <w:rFonts w:ascii="Times New Roman" w:hAnsi="Times New Roman" w:cs="Times New Roman"/>
          <w:sz w:val="24"/>
          <w:szCs w:val="24"/>
        </w:rPr>
        <w:t>dirii</w:t>
      </w:r>
      <w:r>
        <w:rPr>
          <w:rFonts w:ascii="Times New Roman" w:hAnsi="Times New Roman" w:cs="Times New Roman"/>
          <w:sz w:val="24"/>
          <w:szCs w:val="24"/>
        </w:rPr>
        <w:t>, oferind o imagine de ansamblu cum arăta mânăstirea în zilele acelea.</w:t>
      </w:r>
    </w:p>
    <w:p w:rsidR="00D023EC" w:rsidRPr="00140FE0" w:rsidRDefault="00D023EC" w:rsidP="00456A7C">
      <w:pPr>
        <w:autoSpaceDE w:val="0"/>
        <w:autoSpaceDN w:val="0"/>
        <w:adjustRightInd w:val="0"/>
        <w:spacing w:after="0" w:line="360" w:lineRule="auto"/>
        <w:jc w:val="both"/>
        <w:rPr>
          <w:rFonts w:ascii="Times New Roman" w:hAnsi="Times New Roman" w:cs="Times New Roman"/>
          <w:sz w:val="24"/>
          <w:szCs w:val="24"/>
          <w:lang w:val="de-DE"/>
        </w:rPr>
      </w:pPr>
      <w:r>
        <w:rPr>
          <w:rFonts w:ascii="Times New Roman" w:hAnsi="Times New Roman" w:cs="Times New Roman"/>
          <w:sz w:val="24"/>
          <w:szCs w:val="24"/>
        </w:rPr>
        <w:tab/>
      </w:r>
      <w:r w:rsidRPr="00140FE0">
        <w:rPr>
          <w:rFonts w:ascii="Times New Roman" w:hAnsi="Times New Roman" w:cs="Times New Roman"/>
          <w:sz w:val="24"/>
          <w:szCs w:val="24"/>
          <w:lang w:val="de-DE"/>
        </w:rPr>
        <w:t>Cel mai folosit program de proiectare este Autodesk Autocad. În zilele de azi, înaintea construiri</w:t>
      </w:r>
      <w:r w:rsidR="009B5B2D">
        <w:rPr>
          <w:rFonts w:ascii="Times New Roman" w:hAnsi="Times New Roman" w:cs="Times New Roman"/>
          <w:sz w:val="24"/>
          <w:szCs w:val="24"/>
          <w:lang w:val="de-DE"/>
        </w:rPr>
        <w:t>i</w:t>
      </w:r>
      <w:r w:rsidRPr="00140FE0">
        <w:rPr>
          <w:rFonts w:ascii="Times New Roman" w:hAnsi="Times New Roman" w:cs="Times New Roman"/>
          <w:sz w:val="24"/>
          <w:szCs w:val="24"/>
          <w:lang w:val="de-DE"/>
        </w:rPr>
        <w:t xml:space="preserve"> unei clădiri mai ample, unei maşini</w:t>
      </w:r>
      <w:r w:rsidR="009B5B2D">
        <w:rPr>
          <w:rFonts w:ascii="Times New Roman" w:hAnsi="Times New Roman" w:cs="Times New Roman"/>
          <w:sz w:val="24"/>
          <w:szCs w:val="24"/>
          <w:lang w:val="de-DE"/>
        </w:rPr>
        <w:t>,</w:t>
      </w:r>
      <w:r w:rsidRPr="00140FE0">
        <w:rPr>
          <w:rFonts w:ascii="Times New Roman" w:hAnsi="Times New Roman" w:cs="Times New Roman"/>
          <w:sz w:val="24"/>
          <w:szCs w:val="24"/>
          <w:lang w:val="de-DE"/>
        </w:rPr>
        <w:t xml:space="preserve"> </w:t>
      </w:r>
      <w:r w:rsidR="009B5B2D">
        <w:rPr>
          <w:rFonts w:ascii="Times New Roman" w:hAnsi="Times New Roman" w:cs="Times New Roman"/>
          <w:sz w:val="24"/>
          <w:szCs w:val="24"/>
          <w:lang w:val="de-DE"/>
        </w:rPr>
        <w:t>al</w:t>
      </w:r>
      <w:r w:rsidRPr="00140FE0">
        <w:rPr>
          <w:rFonts w:ascii="Times New Roman" w:hAnsi="Times New Roman" w:cs="Times New Roman"/>
          <w:sz w:val="24"/>
          <w:szCs w:val="24"/>
          <w:lang w:val="de-DE"/>
        </w:rPr>
        <w:t xml:space="preserve"> oricărui obiect sau construcţie </w:t>
      </w:r>
      <w:r w:rsidR="002850C4">
        <w:rPr>
          <w:rFonts w:ascii="Times New Roman" w:hAnsi="Times New Roman" w:cs="Times New Roman"/>
          <w:sz w:val="24"/>
          <w:szCs w:val="24"/>
          <w:lang w:val="de-DE"/>
        </w:rPr>
        <w:t>unde dimensiunea</w:t>
      </w:r>
      <w:r w:rsidRPr="00140FE0">
        <w:rPr>
          <w:rFonts w:ascii="Times New Roman" w:hAnsi="Times New Roman" w:cs="Times New Roman"/>
          <w:sz w:val="24"/>
          <w:szCs w:val="24"/>
          <w:lang w:val="de-DE"/>
        </w:rPr>
        <w:t xml:space="preserve"> </w:t>
      </w:r>
      <w:r w:rsidR="002850C4">
        <w:rPr>
          <w:rFonts w:ascii="Times New Roman" w:hAnsi="Times New Roman" w:cs="Times New Roman"/>
          <w:sz w:val="24"/>
          <w:szCs w:val="24"/>
          <w:lang w:val="de-DE"/>
        </w:rPr>
        <w:t xml:space="preserve">acestuia </w:t>
      </w:r>
      <w:r w:rsidRPr="00140FE0">
        <w:rPr>
          <w:rFonts w:ascii="Times New Roman" w:hAnsi="Times New Roman" w:cs="Times New Roman"/>
          <w:sz w:val="24"/>
          <w:szCs w:val="24"/>
          <w:lang w:val="de-DE"/>
        </w:rPr>
        <w:t>este calculată în milimetrii</w:t>
      </w:r>
      <w:r w:rsidR="002850C4">
        <w:rPr>
          <w:rFonts w:ascii="Times New Roman" w:hAnsi="Times New Roman" w:cs="Times New Roman"/>
          <w:sz w:val="24"/>
          <w:szCs w:val="24"/>
          <w:lang w:val="de-DE"/>
        </w:rPr>
        <w:t>, mai întâi</w:t>
      </w:r>
      <w:r w:rsidRPr="00140FE0">
        <w:rPr>
          <w:rFonts w:ascii="Times New Roman" w:hAnsi="Times New Roman" w:cs="Times New Roman"/>
          <w:sz w:val="24"/>
          <w:szCs w:val="24"/>
          <w:lang w:val="de-DE"/>
        </w:rPr>
        <w:t xml:space="preserve"> se va crea un plan 3D cu formă şi dimensiunile reale</w:t>
      </w:r>
      <w:r w:rsidR="002850C4">
        <w:rPr>
          <w:rFonts w:ascii="Times New Roman" w:hAnsi="Times New Roman" w:cs="Times New Roman"/>
          <w:sz w:val="24"/>
          <w:szCs w:val="24"/>
          <w:lang w:val="de-DE"/>
        </w:rPr>
        <w:t xml:space="preserve"> după care se va crea obiectul respectiv</w:t>
      </w:r>
      <w:r w:rsidRPr="00140FE0">
        <w:rPr>
          <w:rFonts w:ascii="Times New Roman" w:hAnsi="Times New Roman" w:cs="Times New Roman"/>
          <w:sz w:val="24"/>
          <w:szCs w:val="24"/>
          <w:lang w:val="de-DE"/>
        </w:rPr>
        <w:t xml:space="preserve">. </w:t>
      </w:r>
      <w:r w:rsidRPr="00E66A89">
        <w:rPr>
          <w:rFonts w:ascii="Times New Roman" w:hAnsi="Times New Roman" w:cs="Times New Roman"/>
          <w:sz w:val="24"/>
          <w:szCs w:val="24"/>
          <w:lang w:val="de-DE"/>
        </w:rPr>
        <w:t xml:space="preserve">În </w:t>
      </w:r>
      <w:r w:rsidR="00DF3857" w:rsidRPr="00E66A89">
        <w:rPr>
          <w:rFonts w:ascii="Times New Roman" w:hAnsi="Times New Roman" w:cs="Times New Roman"/>
          <w:sz w:val="24"/>
          <w:szCs w:val="24"/>
          <w:lang w:val="de-DE"/>
        </w:rPr>
        <w:t>Figura</w:t>
      </w:r>
      <w:r w:rsidRPr="00E66A89">
        <w:rPr>
          <w:rFonts w:ascii="Times New Roman" w:hAnsi="Times New Roman" w:cs="Times New Roman"/>
          <w:sz w:val="24"/>
          <w:szCs w:val="24"/>
          <w:lang w:val="de-DE"/>
        </w:rPr>
        <w:t xml:space="preserve"> 1.5  este prezentată o clădire creată în Autodesk Autocad înainte de proiectarea ei în realitate. </w:t>
      </w:r>
      <w:r w:rsidRPr="00140FE0">
        <w:rPr>
          <w:rFonts w:ascii="Times New Roman" w:hAnsi="Times New Roman" w:cs="Times New Roman"/>
          <w:sz w:val="24"/>
          <w:szCs w:val="24"/>
          <w:lang w:val="de-DE"/>
        </w:rPr>
        <w:t xml:space="preserve">După această imagine 3D, directorii companiei au </w:t>
      </w:r>
      <w:r w:rsidR="004D4ED1">
        <w:rPr>
          <w:rFonts w:ascii="Times New Roman" w:hAnsi="Times New Roman" w:cs="Times New Roman"/>
          <w:sz w:val="24"/>
          <w:szCs w:val="24"/>
          <w:lang w:val="de-DE"/>
        </w:rPr>
        <w:t xml:space="preserve">realizat </w:t>
      </w:r>
      <w:r w:rsidRPr="00140FE0">
        <w:rPr>
          <w:rFonts w:ascii="Times New Roman" w:hAnsi="Times New Roman" w:cs="Times New Roman"/>
          <w:sz w:val="24"/>
          <w:szCs w:val="24"/>
          <w:lang w:val="de-DE"/>
        </w:rPr>
        <w:t>o imagine în ansamblu despre cum v</w:t>
      </w:r>
      <w:r w:rsidR="00CA4C0E">
        <w:rPr>
          <w:rFonts w:ascii="Times New Roman" w:hAnsi="Times New Roman" w:cs="Times New Roman"/>
          <w:sz w:val="24"/>
          <w:szCs w:val="24"/>
          <w:lang w:val="de-DE"/>
        </w:rPr>
        <w:t>a arăta noua clădire, şi pot decide</w:t>
      </w:r>
      <w:r w:rsidRPr="00140FE0">
        <w:rPr>
          <w:rFonts w:ascii="Times New Roman" w:hAnsi="Times New Roman" w:cs="Times New Roman"/>
          <w:sz w:val="24"/>
          <w:szCs w:val="24"/>
          <w:lang w:val="de-DE"/>
        </w:rPr>
        <w:t xml:space="preserve"> ce îmbunătăţiri</w:t>
      </w:r>
      <w:r w:rsidR="00CA4C0E">
        <w:rPr>
          <w:rFonts w:ascii="Times New Roman" w:hAnsi="Times New Roman" w:cs="Times New Roman"/>
          <w:sz w:val="24"/>
          <w:szCs w:val="24"/>
          <w:lang w:val="de-DE"/>
        </w:rPr>
        <w:t xml:space="preserve"> se mai pot</w:t>
      </w:r>
      <w:r w:rsidRPr="00140FE0">
        <w:rPr>
          <w:rFonts w:ascii="Times New Roman" w:hAnsi="Times New Roman" w:cs="Times New Roman"/>
          <w:sz w:val="24"/>
          <w:szCs w:val="24"/>
          <w:lang w:val="de-DE"/>
        </w:rPr>
        <w:t xml:space="preserve"> aduce.</w:t>
      </w:r>
    </w:p>
    <w:p w:rsidR="002E1ACC" w:rsidRPr="00442A1F" w:rsidRDefault="002E1ACC" w:rsidP="00D023EC">
      <w:pPr>
        <w:pStyle w:val="NoSpacing"/>
        <w:spacing w:line="360" w:lineRule="auto"/>
      </w:pPr>
      <w:r>
        <w:rPr>
          <w:noProof/>
        </w:rPr>
        <w:lastRenderedPageBreak/>
        <w:drawing>
          <wp:inline distT="0" distB="0" distL="0" distR="0">
            <wp:extent cx="5757317" cy="3474720"/>
            <wp:effectExtent l="19050" t="0" r="0" b="0"/>
            <wp:docPr id="13" name="Picture 4" descr="C:\Users\Remus\Desktop\Garden-and-building-city-wallpaper-3D-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mus\Desktop\Garden-and-building-city-wallpaper-3D-view.jpg"/>
                    <pic:cNvPicPr>
                      <a:picLocks noChangeAspect="1" noChangeArrowheads="1"/>
                    </pic:cNvPicPr>
                  </pic:nvPicPr>
                  <pic:blipFill>
                    <a:blip r:embed="rId12" cstate="print"/>
                    <a:srcRect/>
                    <a:stretch>
                      <a:fillRect/>
                    </a:stretch>
                  </pic:blipFill>
                  <pic:spPr bwMode="auto">
                    <a:xfrm>
                      <a:off x="0" y="0"/>
                      <a:ext cx="5756910" cy="3474474"/>
                    </a:xfrm>
                    <a:prstGeom prst="rect">
                      <a:avLst/>
                    </a:prstGeom>
                    <a:noFill/>
                    <a:ln w="9525">
                      <a:noFill/>
                      <a:miter lim="800000"/>
                      <a:headEnd/>
                      <a:tailEnd/>
                    </a:ln>
                  </pic:spPr>
                </pic:pic>
              </a:graphicData>
            </a:graphic>
          </wp:inline>
        </w:drawing>
      </w:r>
    </w:p>
    <w:p w:rsidR="002E1ACC" w:rsidRPr="00D4430F" w:rsidRDefault="002E1ACC" w:rsidP="00D4430F">
      <w:pPr>
        <w:autoSpaceDE w:val="0"/>
        <w:autoSpaceDN w:val="0"/>
        <w:adjustRightInd w:val="0"/>
        <w:spacing w:after="195"/>
        <w:jc w:val="center"/>
        <w:rPr>
          <w:rFonts w:ascii="Times New Roman" w:hAnsi="Times New Roman" w:cs="Times New Roman"/>
          <w:b/>
          <w:bCs/>
          <w:sz w:val="24"/>
          <w:szCs w:val="24"/>
        </w:rPr>
      </w:pPr>
      <w:r w:rsidRPr="00D4430F">
        <w:rPr>
          <w:rFonts w:ascii="Times New Roman" w:hAnsi="Times New Roman" w:cs="Times New Roman"/>
          <w:b/>
          <w:sz w:val="24"/>
          <w:szCs w:val="24"/>
        </w:rPr>
        <w:t xml:space="preserve">Figura.1.5 - </w:t>
      </w:r>
      <w:r w:rsidR="00D4430F" w:rsidRPr="00D4430F">
        <w:rPr>
          <w:rFonts w:ascii="Times New Roman" w:hAnsi="Times New Roman" w:cs="Times New Roman"/>
          <w:b/>
          <w:bCs/>
          <w:sz w:val="24"/>
          <w:szCs w:val="24"/>
        </w:rPr>
        <w:t>Exemplu de clădire creată în Autodesk Autocad</w:t>
      </w:r>
    </w:p>
    <w:p w:rsidR="00CD0228" w:rsidRPr="000D5370" w:rsidRDefault="002E1ACC" w:rsidP="000D5370">
      <w:pPr>
        <w:pStyle w:val="NoSpacing"/>
        <w:spacing w:line="360" w:lineRule="auto"/>
        <w:jc w:val="center"/>
        <w:rPr>
          <w:rFonts w:cs="Times New Roman"/>
          <w:lang w:val="de-DE"/>
        </w:rPr>
      </w:pPr>
      <w:r w:rsidRPr="0047727F">
        <w:rPr>
          <w:rFonts w:cs="Times New Roman"/>
          <w:i/>
          <w:lang w:val="de-DE"/>
        </w:rPr>
        <w:t xml:space="preserve">(Sursa: </w:t>
      </w:r>
      <w:r w:rsidR="0047727F" w:rsidRPr="0047727F">
        <w:rPr>
          <w:rFonts w:cs="Times New Roman"/>
          <w:lang w:val="de-DE"/>
        </w:rPr>
        <w:t>www.blblgroup.com/wp-content/uploads/2013/08/Garden-and-building-city-wallpaper-3D-view.jpg</w:t>
      </w:r>
      <w:r w:rsidRPr="0047727F">
        <w:rPr>
          <w:rFonts w:cs="Times New Roman"/>
          <w:lang w:val="de-DE"/>
        </w:rPr>
        <w:t>)</w:t>
      </w:r>
    </w:p>
    <w:p w:rsidR="00CD0228" w:rsidRPr="008B01F7" w:rsidRDefault="00CD0228" w:rsidP="00CD0228">
      <w:pPr>
        <w:pStyle w:val="NoSpacing"/>
        <w:spacing w:line="360" w:lineRule="auto"/>
        <w:jc w:val="both"/>
        <w:rPr>
          <w:rFonts w:cs="Times New Roman"/>
          <w:szCs w:val="24"/>
        </w:rPr>
      </w:pPr>
      <w:bookmarkStart w:id="5" w:name="_Toc377983385"/>
      <w:r w:rsidRPr="008B01F7">
        <w:rPr>
          <w:rFonts w:cs="Times New Roman"/>
          <w:b/>
          <w:szCs w:val="24"/>
        </w:rPr>
        <w:t>Modele anatomice</w:t>
      </w:r>
    </w:p>
    <w:p w:rsidR="00CD0228" w:rsidRPr="008B01F7" w:rsidRDefault="00CD0228" w:rsidP="00CD0228">
      <w:pPr>
        <w:pStyle w:val="NoSpacing"/>
        <w:spacing w:line="360" w:lineRule="auto"/>
        <w:jc w:val="both"/>
        <w:rPr>
          <w:rStyle w:val="hps"/>
          <w:rFonts w:cs="Times New Roman"/>
          <w:szCs w:val="24"/>
          <w:lang w:val="ro-RO"/>
        </w:rPr>
      </w:pPr>
      <w:r w:rsidRPr="008B01F7">
        <w:rPr>
          <w:rFonts w:cs="Times New Roman"/>
          <w:szCs w:val="24"/>
        </w:rPr>
        <w:tab/>
        <w:t>Modelele generate pe calculator folosite pentru a crea un schelet nu sunt întodeauna realizate corect anatomic. Cu toate acestea, organizaţii ca "Scientific Computing and Imaging Institute" au creat modele anatomice corecte pe calculator. Generarea de modele anatomice pe calculator poate fi folosită atat în scopuri de instruire cât şi operaţionale. Până în prezent, un număr mare de artişti au produs imagini medicale pentru a fi folosite de studenţii de la medicină. Cu toate acestea, un număr mare de modele anatomice au devenit disponibile pe internet. Razele X aplicate pe un pacient nu reprezintă imagini generate de calculator, chiar şi în cazul radiografiilor digitale. Totuşi, în aplicaţiile care implică scanarea CT, un model 3D este automat produs de o gamă largă de radiografii unice, producând imagini generate pe calculator. Aplicaţiile implică imagistica</w:t>
      </w:r>
      <w:r w:rsidRPr="008B01F7">
        <w:rPr>
          <w:rStyle w:val="hps"/>
          <w:rFonts w:cs="Times New Roman"/>
          <w:szCs w:val="24"/>
          <w:lang w:val="ro-RO"/>
        </w:rPr>
        <w:t xml:space="preserve"> prin rezonanţă magnetică de asemenea aducând împreună un număr de capturi, în acest caz prin impulsuri magnetice se produce o imagine internă.</w:t>
      </w:r>
    </w:p>
    <w:p w:rsidR="00CD0228" w:rsidRPr="008B01F7" w:rsidRDefault="00CD0228" w:rsidP="00CD0228">
      <w:pPr>
        <w:pStyle w:val="NoSpacing"/>
        <w:spacing w:line="360" w:lineRule="auto"/>
        <w:jc w:val="both"/>
        <w:rPr>
          <w:rStyle w:val="hps"/>
          <w:rFonts w:cs="Times New Roman"/>
          <w:szCs w:val="24"/>
          <w:lang w:val="ro-RO"/>
        </w:rPr>
      </w:pPr>
      <w:r w:rsidRPr="008B01F7">
        <w:rPr>
          <w:rStyle w:val="hps"/>
          <w:rFonts w:cs="Times New Roman"/>
          <w:szCs w:val="24"/>
          <w:lang w:val="ro-RO"/>
        </w:rPr>
        <w:tab/>
        <w:t>În aplicaţiile medicale moderne, modelele specifice ale pacientului sunt construite cu ajutorul "chirurgiei asistate de calculator". De exemplu, pentru o înlocuire completă a unui genunchi, se construieşte un model detaliat specific pacientului pentru a planifica cu atenţie operaţia.</w:t>
      </w:r>
    </w:p>
    <w:p w:rsidR="00CD0228" w:rsidRPr="008B01F7" w:rsidRDefault="00CD0228" w:rsidP="00CD0228">
      <w:pPr>
        <w:pStyle w:val="NoSpacing"/>
        <w:spacing w:line="360" w:lineRule="auto"/>
        <w:jc w:val="both"/>
        <w:rPr>
          <w:rStyle w:val="hps"/>
          <w:rFonts w:cs="Times New Roman"/>
          <w:b/>
          <w:szCs w:val="24"/>
          <w:lang w:val="ro-RO"/>
        </w:rPr>
      </w:pPr>
      <w:r w:rsidRPr="008B01F7">
        <w:rPr>
          <w:rStyle w:val="hps"/>
          <w:rFonts w:cs="Times New Roman"/>
          <w:b/>
          <w:szCs w:val="24"/>
          <w:lang w:val="ro-RO"/>
        </w:rPr>
        <w:lastRenderedPageBreak/>
        <w:t>Simulare şi vizualizare interactivă</w:t>
      </w:r>
    </w:p>
    <w:p w:rsidR="00CD0228" w:rsidRPr="008B01F7" w:rsidRDefault="00CD0228" w:rsidP="00CD0228">
      <w:pPr>
        <w:pStyle w:val="NoSpacing"/>
        <w:spacing w:line="360" w:lineRule="auto"/>
        <w:jc w:val="both"/>
        <w:rPr>
          <w:rFonts w:cs="Times New Roman"/>
          <w:szCs w:val="24"/>
          <w:lang w:val="ro-RO"/>
        </w:rPr>
      </w:pPr>
      <w:r w:rsidRPr="008B01F7">
        <w:rPr>
          <w:rStyle w:val="hps"/>
          <w:rFonts w:cs="Times New Roman"/>
          <w:b/>
          <w:szCs w:val="24"/>
          <w:lang w:val="ro-RO"/>
        </w:rPr>
        <w:tab/>
        <w:t>"</w:t>
      </w:r>
      <w:r w:rsidRPr="008B01F7">
        <w:rPr>
          <w:rStyle w:val="hps"/>
          <w:rFonts w:cs="Times New Roman"/>
          <w:szCs w:val="24"/>
          <w:lang w:val="ro-RO"/>
        </w:rPr>
        <w:t>Vizualizarea interactivă" este un termen general ce se aplică la randarea de date care pot varia în mod dinamic şi permite utilizatorului vizualizarea datelor din mai multe perspective. Aplicaţiile pot varia semnificativ, de la vizualizarea unui model dinamic fluid până la vizualizarea unor modele dinamice foarte detaliate, cum ar fi un întreg oraş creat 3D. Datele randate pot corespunde scenelor vizuale specifice mediului înconjurător cum ar fi simularea unui zbor realizată prin folosirea exclusivă a tehnicilor CGI pentru a reprezenta lumea.</w:t>
      </w:r>
    </w:p>
    <w:p w:rsidR="00CD0228" w:rsidRPr="008B01F7" w:rsidRDefault="00CD0228" w:rsidP="00CD0228">
      <w:pPr>
        <w:pStyle w:val="NoSpacing"/>
        <w:spacing w:line="360" w:lineRule="auto"/>
        <w:jc w:val="both"/>
        <w:rPr>
          <w:rFonts w:cs="Times New Roman"/>
          <w:szCs w:val="24"/>
        </w:rPr>
      </w:pPr>
    </w:p>
    <w:p w:rsidR="00CD0228" w:rsidRPr="008B01F7" w:rsidRDefault="00CD0228" w:rsidP="00CD0228">
      <w:pPr>
        <w:pStyle w:val="NoSpacing"/>
        <w:spacing w:line="360" w:lineRule="auto"/>
        <w:jc w:val="both"/>
        <w:rPr>
          <w:rFonts w:cs="Times New Roman"/>
          <w:szCs w:val="24"/>
        </w:rPr>
      </w:pPr>
      <w:r w:rsidRPr="008B01F7">
        <w:rPr>
          <w:rFonts w:cs="Times New Roman"/>
          <w:b/>
          <w:szCs w:val="24"/>
        </w:rPr>
        <w:t>Animaţie pe calculator</w:t>
      </w:r>
      <w:r w:rsidRPr="008B01F7">
        <w:rPr>
          <w:rFonts w:cs="Times New Roman"/>
          <w:szCs w:val="24"/>
        </w:rPr>
        <w:tab/>
      </w:r>
    </w:p>
    <w:p w:rsidR="00CD0228" w:rsidRPr="008B01F7" w:rsidRDefault="00CD0228" w:rsidP="00CD0228">
      <w:pPr>
        <w:pStyle w:val="NoSpacing"/>
        <w:spacing w:line="360" w:lineRule="auto"/>
        <w:jc w:val="both"/>
        <w:rPr>
          <w:rFonts w:cs="Times New Roman"/>
          <w:szCs w:val="24"/>
        </w:rPr>
      </w:pPr>
      <w:r w:rsidRPr="008B01F7">
        <w:rPr>
          <w:rFonts w:cs="Times New Roman"/>
          <w:szCs w:val="24"/>
        </w:rPr>
        <w:tab/>
        <w:t>În timp ce peisajele generate pe calculator sunt statice, termenul de "animaţie pe calculator" reprezintă doar imaginile dinamice care seamănă cu un film. Totuşi, în general termenul "animaţie pe calculator" se referă la imaginile dinamice care nu permit utilizatorului să interacţioneze cu mediul respectiv, iar termenul "lume virtuală" este folosit pentru interacţionarea cu mediile animate.</w:t>
      </w:r>
    </w:p>
    <w:p w:rsidR="00CD0228" w:rsidRPr="008B01F7" w:rsidRDefault="00CD0228" w:rsidP="00CD0228">
      <w:pPr>
        <w:pStyle w:val="NoSpacing"/>
        <w:spacing w:line="360" w:lineRule="auto"/>
        <w:jc w:val="both"/>
        <w:rPr>
          <w:rFonts w:cs="Times New Roman"/>
          <w:szCs w:val="24"/>
        </w:rPr>
      </w:pPr>
      <w:r w:rsidRPr="008B01F7">
        <w:rPr>
          <w:rFonts w:cs="Times New Roman"/>
          <w:szCs w:val="24"/>
        </w:rPr>
        <w:tab/>
        <w:t>Animaţia pe calculator este în esenţă un succesor digital pentru arta de animaţie "stop-motion" de modele 3D şi animaţii 2D "frame-by-frame". Animaţiile bazate pe calculator sunt mult mai uşor controlabile decât alte procese bazate mai mult pe fizică, cum ar fi construirea de miniaturi pentru efectele fotografiilor sau extragerea unor detalii din scenele aglomerate, şi permit crearea unor imagini imposibil de realizat prin orice alte tehnologii. Un singur artist ce lucrează în grafică poate crea o astfel de scenă fără a se folosi de artişti sau de alte materiale fizice, doar prin intermediul unui calculator performant din cadrul unui studio sau chiar şi de acasă. Pentru a crea iluzia de mişcare, imaginea este afişată pe ecranul calculatorului şi schimbată rapid de o altă imagine ce este similară cu prima avansând încet în timp. De obicei se crează între 24 şi 30 de cadre pe secundă. Această tehnică este identică cu modul în care este creată iluzia de mişcare cu ajutorul aparatului de fotografiat şi cea folosită în trecut.</w:t>
      </w:r>
    </w:p>
    <w:p w:rsidR="00CD0228" w:rsidRPr="008B01F7" w:rsidRDefault="00CD0228" w:rsidP="00CD0228">
      <w:pPr>
        <w:pStyle w:val="NoSpacing"/>
        <w:spacing w:line="360" w:lineRule="auto"/>
        <w:jc w:val="both"/>
        <w:rPr>
          <w:rFonts w:cs="Times New Roman"/>
          <w:szCs w:val="24"/>
        </w:rPr>
      </w:pPr>
      <w:r w:rsidRPr="008B01F7">
        <w:rPr>
          <w:rFonts w:cs="Times New Roman"/>
          <w:szCs w:val="24"/>
        </w:rPr>
        <w:tab/>
        <w:t>Unul dintre cele mai folosite softuri ce crează CGI este Autodesk Maya, despre care vom vorbi în subcapitolul următor.</w:t>
      </w:r>
    </w:p>
    <w:p w:rsidR="00CD0228" w:rsidRPr="008B01F7" w:rsidRDefault="00CD0228" w:rsidP="00CD0228">
      <w:pPr>
        <w:pStyle w:val="NoSpacing"/>
        <w:spacing w:line="360" w:lineRule="auto"/>
        <w:jc w:val="both"/>
        <w:rPr>
          <w:rFonts w:cs="Times New Roman"/>
          <w:szCs w:val="24"/>
        </w:rPr>
      </w:pPr>
    </w:p>
    <w:p w:rsidR="00CD0228" w:rsidRPr="008B01F7" w:rsidRDefault="00CD0228" w:rsidP="00CD0228">
      <w:pPr>
        <w:pStyle w:val="NoSpacing"/>
        <w:spacing w:line="360" w:lineRule="auto"/>
        <w:jc w:val="both"/>
        <w:rPr>
          <w:rFonts w:cs="Times New Roman"/>
          <w:b/>
          <w:szCs w:val="24"/>
        </w:rPr>
      </w:pPr>
      <w:r w:rsidRPr="008B01F7">
        <w:rPr>
          <w:rFonts w:cs="Times New Roman"/>
          <w:b/>
          <w:szCs w:val="24"/>
        </w:rPr>
        <w:t>Lumea virtuală</w:t>
      </w:r>
    </w:p>
    <w:p w:rsidR="00CD0228" w:rsidRPr="008B01F7" w:rsidRDefault="00CD0228" w:rsidP="00CD0228">
      <w:pPr>
        <w:pStyle w:val="NoSpacing"/>
        <w:spacing w:line="360" w:lineRule="auto"/>
        <w:jc w:val="both"/>
        <w:rPr>
          <w:rFonts w:cs="Times New Roman"/>
          <w:szCs w:val="24"/>
        </w:rPr>
      </w:pPr>
      <w:r w:rsidRPr="008B01F7">
        <w:rPr>
          <w:rFonts w:cs="Times New Roman"/>
          <w:b/>
          <w:szCs w:val="24"/>
        </w:rPr>
        <w:tab/>
      </w:r>
      <w:r w:rsidRPr="008B01F7">
        <w:rPr>
          <w:rFonts w:cs="Times New Roman"/>
          <w:szCs w:val="24"/>
        </w:rPr>
        <w:t>O lume virtuală este un mediu simulat ce permite utilizatorului să intera</w:t>
      </w:r>
      <w:r w:rsidR="006C496B">
        <w:rPr>
          <w:rFonts w:cs="Times New Roman"/>
          <w:szCs w:val="24"/>
        </w:rPr>
        <w:t>cţioneze cu personajele animate</w:t>
      </w:r>
      <w:r w:rsidRPr="008B01F7">
        <w:rPr>
          <w:rFonts w:cs="Times New Roman"/>
          <w:szCs w:val="24"/>
        </w:rPr>
        <w:t xml:space="preserve"> sau cu alţi utilizatori prin intermediul folosirii caracterelor animate cunoscute drept "avatare". Lumile virtuale sunt destinate utilizatorilor să "locuiască" şi să </w:t>
      </w:r>
      <w:r w:rsidRPr="008B01F7">
        <w:rPr>
          <w:rFonts w:cs="Times New Roman"/>
          <w:szCs w:val="24"/>
        </w:rPr>
        <w:lastRenderedPageBreak/>
        <w:t>interacţioneze, iar în ziua de azi acest termen a devenit sinonim cu interacţionarea mediilor virtuale 3D în care utilizatorii îşi folosesc "avatarele" pentru că identitatea lor să fie recunoscută de restul utilizatorilor. Aceste "avatare" sunt reprezentate 2D sau 3D ca o textură, deşi sunt posibile şi alte forme, cum ar fi cele auditive sau senzitive. Există lumi virtuale care permit şi care nu permit prezenţa mai multor utilizatori.</w:t>
      </w:r>
    </w:p>
    <w:p w:rsidR="00152C6A" w:rsidRPr="00E85A7F" w:rsidRDefault="00F07CAB" w:rsidP="00A86D76">
      <w:pPr>
        <w:pStyle w:val="Heading2"/>
        <w:spacing w:line="360" w:lineRule="auto"/>
      </w:pPr>
      <w:r>
        <w:t xml:space="preserve">Autodesk Maya - </w:t>
      </w:r>
      <w:r w:rsidR="009F4AB8">
        <w:t>soft de creare CGI</w:t>
      </w:r>
      <w:r w:rsidR="002D4B51">
        <w:t xml:space="preserve"> [10]</w:t>
      </w:r>
      <w:bookmarkEnd w:id="5"/>
    </w:p>
    <w:p w:rsidR="00152C6A" w:rsidRPr="00E85A7F" w:rsidRDefault="00152C6A" w:rsidP="00A86D76">
      <w:pPr>
        <w:pStyle w:val="NoSpacing"/>
        <w:spacing w:line="360" w:lineRule="auto"/>
      </w:pPr>
    </w:p>
    <w:p w:rsidR="00152C6A" w:rsidRDefault="00510193" w:rsidP="00A86D76">
      <w:pPr>
        <w:pStyle w:val="NoSpacing"/>
        <w:spacing w:line="360" w:lineRule="auto"/>
        <w:jc w:val="center"/>
      </w:pPr>
      <w:r>
        <w:rPr>
          <w:noProof/>
        </w:rPr>
        <w:drawing>
          <wp:inline distT="0" distB="0" distL="0" distR="0">
            <wp:extent cx="3799485" cy="2072829"/>
            <wp:effectExtent l="19050" t="0" r="0" b="0"/>
            <wp:docPr id="15" name="Picture 6" descr="C:\Users\Remus\Desktop\6a01156fc44c77970b017d42559341970c-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emus\Desktop\6a01156fc44c77970b017d42559341970c-pi.jpg"/>
                    <pic:cNvPicPr>
                      <a:picLocks noChangeAspect="1" noChangeArrowheads="1"/>
                    </pic:cNvPicPr>
                  </pic:nvPicPr>
                  <pic:blipFill>
                    <a:blip r:embed="rId13" cstate="print"/>
                    <a:srcRect/>
                    <a:stretch>
                      <a:fillRect/>
                    </a:stretch>
                  </pic:blipFill>
                  <pic:spPr bwMode="auto">
                    <a:xfrm>
                      <a:off x="0" y="0"/>
                      <a:ext cx="3804085" cy="2075338"/>
                    </a:xfrm>
                    <a:prstGeom prst="rect">
                      <a:avLst/>
                    </a:prstGeom>
                    <a:noFill/>
                    <a:ln w="9525">
                      <a:noFill/>
                      <a:miter lim="800000"/>
                      <a:headEnd/>
                      <a:tailEnd/>
                    </a:ln>
                  </pic:spPr>
                </pic:pic>
              </a:graphicData>
            </a:graphic>
          </wp:inline>
        </w:drawing>
      </w:r>
    </w:p>
    <w:p w:rsidR="00D03BAB" w:rsidRPr="004013DA" w:rsidRDefault="00D03BAB" w:rsidP="00A86D76">
      <w:pPr>
        <w:pStyle w:val="NoSpacing"/>
        <w:spacing w:line="360" w:lineRule="auto"/>
        <w:jc w:val="center"/>
        <w:rPr>
          <w:rFonts w:cs="Times New Roman"/>
          <w:b/>
        </w:rPr>
      </w:pPr>
      <w:r w:rsidRPr="004013DA">
        <w:rPr>
          <w:rFonts w:cs="Times New Roman"/>
          <w:b/>
        </w:rPr>
        <w:t>Figura.</w:t>
      </w:r>
      <w:r>
        <w:rPr>
          <w:rFonts w:cs="Times New Roman"/>
          <w:b/>
        </w:rPr>
        <w:t>1</w:t>
      </w:r>
      <w:r w:rsidRPr="004013DA">
        <w:rPr>
          <w:rFonts w:cs="Times New Roman"/>
          <w:b/>
        </w:rPr>
        <w:t>.</w:t>
      </w:r>
      <w:r>
        <w:rPr>
          <w:rFonts w:cs="Times New Roman"/>
          <w:b/>
        </w:rPr>
        <w:t>6</w:t>
      </w:r>
      <w:r w:rsidRPr="004013DA">
        <w:rPr>
          <w:rFonts w:cs="Times New Roman"/>
          <w:b/>
        </w:rPr>
        <w:t xml:space="preserve"> - </w:t>
      </w:r>
      <w:r w:rsidRPr="004013DA">
        <w:rPr>
          <w:b/>
        </w:rPr>
        <w:t>Autodesk May</w:t>
      </w:r>
      <w:r>
        <w:rPr>
          <w:b/>
        </w:rPr>
        <w:t>a</w:t>
      </w:r>
    </w:p>
    <w:p w:rsidR="00D03BAB" w:rsidRPr="00140FE0" w:rsidRDefault="00D03BAB" w:rsidP="00A86D76">
      <w:pPr>
        <w:pStyle w:val="NoSpacing"/>
        <w:spacing w:line="360" w:lineRule="auto"/>
        <w:jc w:val="center"/>
        <w:rPr>
          <w:rFonts w:cs="Times New Roman"/>
        </w:rPr>
      </w:pPr>
      <w:r w:rsidRPr="00140FE0">
        <w:rPr>
          <w:rFonts w:cs="Times New Roman"/>
          <w:i/>
        </w:rPr>
        <w:t xml:space="preserve">(Sursa: </w:t>
      </w:r>
      <w:r w:rsidR="00503E13" w:rsidRPr="00140FE0">
        <w:rPr>
          <w:rFonts w:cs="Times New Roman"/>
        </w:rPr>
        <w:t>www.autodesk.com/products/autodesk-maya/overview</w:t>
      </w:r>
      <w:r w:rsidRPr="00140FE0">
        <w:rPr>
          <w:rFonts w:cs="Times New Roman"/>
        </w:rPr>
        <w:t>)</w:t>
      </w:r>
    </w:p>
    <w:p w:rsidR="00152C6A" w:rsidRPr="00140FE0" w:rsidRDefault="00152C6A" w:rsidP="00A86D76">
      <w:pPr>
        <w:pStyle w:val="NoSpacing"/>
        <w:spacing w:line="360" w:lineRule="auto"/>
      </w:pPr>
    </w:p>
    <w:p w:rsidR="004013DA" w:rsidRPr="000D5370" w:rsidRDefault="00EC3A3E" w:rsidP="000D5370">
      <w:pPr>
        <w:autoSpaceDE w:val="0"/>
        <w:autoSpaceDN w:val="0"/>
        <w:adjustRightInd w:val="0"/>
        <w:spacing w:after="195" w:line="360" w:lineRule="auto"/>
        <w:jc w:val="both"/>
        <w:rPr>
          <w:i/>
        </w:rPr>
      </w:pPr>
      <w:r w:rsidRPr="00140FE0">
        <w:tab/>
      </w:r>
      <w:r w:rsidR="008269C5">
        <w:rPr>
          <w:i/>
        </w:rPr>
        <w:t>"</w:t>
      </w:r>
      <w:r w:rsidR="006C496B">
        <w:rPr>
          <w:rFonts w:ascii="Times New Roman" w:hAnsi="Times New Roman" w:cs="Times New Roman"/>
          <w:i/>
          <w:iCs/>
          <w:sz w:val="24"/>
          <w:szCs w:val="24"/>
        </w:rPr>
        <w:t>Maya este o aplicaţ</w:t>
      </w:r>
      <w:r w:rsidR="00C23E56" w:rsidRPr="00C23E56">
        <w:rPr>
          <w:rFonts w:ascii="Times New Roman" w:hAnsi="Times New Roman" w:cs="Times New Roman"/>
          <w:i/>
          <w:iCs/>
          <w:sz w:val="24"/>
          <w:szCs w:val="24"/>
        </w:rPr>
        <w:t>ie software, destinată mod</w:t>
      </w:r>
      <w:r w:rsidR="006C496B">
        <w:rPr>
          <w:rFonts w:ascii="Times New Roman" w:hAnsi="Times New Roman" w:cs="Times New Roman"/>
          <w:i/>
          <w:iCs/>
          <w:sz w:val="24"/>
          <w:szCs w:val="24"/>
        </w:rPr>
        <w:t>elării grafice tridimensionale ş</w:t>
      </w:r>
      <w:r w:rsidR="00C23E56" w:rsidRPr="00C23E56">
        <w:rPr>
          <w:rFonts w:ascii="Times New Roman" w:hAnsi="Times New Roman" w:cs="Times New Roman"/>
          <w:i/>
          <w:iCs/>
          <w:sz w:val="24"/>
          <w:szCs w:val="24"/>
        </w:rPr>
        <w:t>i animaţie. Produs de firma Alias, dar aflat acum în posesia firmei Autodesk Media &amp; Entertainment. Este ut</w:t>
      </w:r>
      <w:r w:rsidR="006C496B">
        <w:rPr>
          <w:rFonts w:ascii="Times New Roman" w:hAnsi="Times New Roman" w:cs="Times New Roman"/>
          <w:i/>
          <w:iCs/>
          <w:sz w:val="24"/>
          <w:szCs w:val="24"/>
        </w:rPr>
        <w:t>ilizat pe scară largă în producţ</w:t>
      </w:r>
      <w:r w:rsidR="00C23E56" w:rsidRPr="00C23E56">
        <w:rPr>
          <w:rFonts w:ascii="Times New Roman" w:hAnsi="Times New Roman" w:cs="Times New Roman"/>
          <w:i/>
          <w:iCs/>
          <w:sz w:val="24"/>
          <w:szCs w:val="24"/>
        </w:rPr>
        <w:t>ia efectelor speci</w:t>
      </w:r>
      <w:r w:rsidR="006C496B">
        <w:rPr>
          <w:rFonts w:ascii="Times New Roman" w:hAnsi="Times New Roman" w:cs="Times New Roman"/>
          <w:i/>
          <w:iCs/>
          <w:sz w:val="24"/>
          <w:szCs w:val="24"/>
        </w:rPr>
        <w:t>ale în cinematografie, în animaţie, cât şi în producţ</w:t>
      </w:r>
      <w:r w:rsidR="00C23E56" w:rsidRPr="00C23E56">
        <w:rPr>
          <w:rFonts w:ascii="Times New Roman" w:hAnsi="Times New Roman" w:cs="Times New Roman"/>
          <w:i/>
          <w:iCs/>
          <w:sz w:val="24"/>
          <w:szCs w:val="24"/>
        </w:rPr>
        <w:t>ia jocurilor de calculator. Firma Autodesk</w:t>
      </w:r>
      <w:r w:rsidR="006C496B">
        <w:rPr>
          <w:rFonts w:ascii="Times New Roman" w:hAnsi="Times New Roman" w:cs="Times New Roman"/>
          <w:i/>
          <w:iCs/>
          <w:sz w:val="24"/>
          <w:szCs w:val="24"/>
        </w:rPr>
        <w:t xml:space="preserve"> Media &amp; Entertainment a achiziţ</w:t>
      </w:r>
      <w:r w:rsidR="00C23E56" w:rsidRPr="00C23E56">
        <w:rPr>
          <w:rFonts w:ascii="Times New Roman" w:hAnsi="Times New Roman" w:cs="Times New Roman"/>
          <w:i/>
          <w:iCs/>
          <w:sz w:val="24"/>
          <w:szCs w:val="24"/>
        </w:rPr>
        <w:t>ionat acest program în octombrie 2005, după cumpărarea firmei Alias Systems Corporatio</w:t>
      </w:r>
      <w:bookmarkStart w:id="6" w:name="Sfârºit_neterminat_de_propoziþie"/>
      <w:bookmarkEnd w:id="6"/>
      <w:r w:rsidR="00C23E56" w:rsidRPr="00C23E56">
        <w:rPr>
          <w:rFonts w:ascii="Times New Roman" w:hAnsi="Times New Roman" w:cs="Times New Roman"/>
          <w:i/>
          <w:iCs/>
          <w:sz w:val="24"/>
          <w:szCs w:val="24"/>
        </w:rPr>
        <w:t>n</w:t>
      </w:r>
      <w:r w:rsidR="00F07CAB" w:rsidRPr="00C23E56">
        <w:rPr>
          <w:rFonts w:ascii="Times New Roman" w:hAnsi="Times New Roman" w:cs="Times New Roman"/>
          <w:i/>
          <w:sz w:val="24"/>
          <w:szCs w:val="24"/>
        </w:rPr>
        <w:t>.</w:t>
      </w:r>
      <w:r w:rsidR="008269C5">
        <w:rPr>
          <w:i/>
        </w:rPr>
        <w:t>"</w:t>
      </w:r>
      <w:r w:rsidR="008269C5">
        <w:rPr>
          <w:rStyle w:val="FootnoteReference"/>
          <w:i/>
        </w:rPr>
        <w:footnoteReference w:id="1"/>
      </w:r>
    </w:p>
    <w:p w:rsidR="00CD0228" w:rsidRPr="008B01F7" w:rsidRDefault="0038770E" w:rsidP="006C496B">
      <w:pPr>
        <w:pStyle w:val="NoSpacing"/>
        <w:spacing w:line="360" w:lineRule="auto"/>
        <w:jc w:val="both"/>
        <w:rPr>
          <w:rFonts w:cs="Times New Roman"/>
          <w:szCs w:val="24"/>
        </w:rPr>
      </w:pPr>
      <w:r>
        <w:tab/>
      </w:r>
      <w:r w:rsidR="00CD0228" w:rsidRPr="008B01F7">
        <w:rPr>
          <w:rFonts w:cs="Times New Roman"/>
          <w:szCs w:val="24"/>
        </w:rPr>
        <w:t>Autodesk Maya este cel mai folosit soft pentru crearea de imagini generate de calculator şi rulează pe toate cele trei platforme: Windows, Mac OS şi Linux. Utilizatorii lucrează într-un spaţiu virtual unde implementează un proiect particular. Scenele se pot salva sub diverse tipuri de format şi se pot importa în alte softuri de grafică cum ar fi 3DS Max, OctaneRe</w:t>
      </w:r>
      <w:r w:rsidR="006C496B">
        <w:rPr>
          <w:rFonts w:cs="Times New Roman"/>
          <w:szCs w:val="24"/>
        </w:rPr>
        <w:t xml:space="preserve">nder, Modo, etc. În Figura 1.7 </w:t>
      </w:r>
      <w:r w:rsidR="00CD0228" w:rsidRPr="008B01F7">
        <w:rPr>
          <w:rFonts w:cs="Times New Roman"/>
          <w:szCs w:val="24"/>
        </w:rPr>
        <w:t>este prezentată interfaţa programului Maya şi mediul virtual în care se modelează, texturează, animează şi randează obiectele virtuale.</w:t>
      </w:r>
    </w:p>
    <w:p w:rsidR="00176ACE" w:rsidRDefault="00CD0228" w:rsidP="00CD0228">
      <w:pPr>
        <w:autoSpaceDE w:val="0"/>
        <w:autoSpaceDN w:val="0"/>
        <w:adjustRightInd w:val="0"/>
        <w:spacing w:after="0" w:line="360" w:lineRule="auto"/>
        <w:jc w:val="both"/>
        <w:rPr>
          <w:rFonts w:ascii="Times New Roman" w:hAnsi="Times New Roman" w:cs="Times New Roman"/>
          <w:sz w:val="24"/>
          <w:szCs w:val="24"/>
        </w:rPr>
      </w:pPr>
      <w:r w:rsidRPr="008B01F7">
        <w:rPr>
          <w:rFonts w:ascii="Times New Roman" w:hAnsi="Times New Roman" w:cs="Times New Roman"/>
          <w:szCs w:val="24"/>
        </w:rPr>
        <w:lastRenderedPageBreak/>
        <w:tab/>
        <w:t>Maya expune o arhitectură grafică de tip nod. Elementele din scenă sunt bazate pe moduri (pointeri), fiecare nod având propriile atribute şi propriile elemente specifice. Drept rezultat, reprezentarea virtuală a scenei este bazată în întregime pe o reţea de noduri interconectate, în funcţie de informaţiile celorlalte noduri.</w:t>
      </w:r>
      <w:r w:rsidR="004B4180">
        <w:rPr>
          <w:rFonts w:ascii="Times New Roman" w:hAnsi="Times New Roman" w:cs="Times New Roman"/>
          <w:sz w:val="24"/>
          <w:szCs w:val="24"/>
        </w:rPr>
        <w:tab/>
      </w:r>
    </w:p>
    <w:p w:rsidR="004B4180" w:rsidRDefault="00176ACE" w:rsidP="00CD022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4B4180">
        <w:rPr>
          <w:rFonts w:ascii="Times New Roman" w:hAnsi="Times New Roman" w:cs="Times New Roman"/>
          <w:sz w:val="24"/>
          <w:szCs w:val="24"/>
        </w:rPr>
        <w:t xml:space="preserve">Utilizatorii studenţi sau profesori pot descărca o versiune completă educativă de pe comunitatea "Autodesk Education". Versiunile disponibile de pe această comunitate sunt licenţiate doar în caz de folosire necomercial, iar rezultatele proiectelor conţin o inscripţie </w:t>
      </w:r>
      <w:r w:rsidR="009D3F65">
        <w:rPr>
          <w:rFonts w:ascii="Times New Roman" w:hAnsi="Times New Roman" w:cs="Times New Roman"/>
          <w:sz w:val="24"/>
          <w:szCs w:val="24"/>
        </w:rPr>
        <w:t>care</w:t>
      </w:r>
      <w:r w:rsidR="004B4180">
        <w:rPr>
          <w:rFonts w:ascii="Times New Roman" w:hAnsi="Times New Roman" w:cs="Times New Roman"/>
          <w:sz w:val="24"/>
          <w:szCs w:val="24"/>
        </w:rPr>
        <w:t xml:space="preserve"> contestă faptul că proiectul a fost creat cu o astfel de licenţă. Autodesk Maya este unul dintre cele mai scumpe softuri din cauza performanţei şi abilităţii de creare</w:t>
      </w:r>
      <w:r w:rsidR="009D3F65">
        <w:rPr>
          <w:rFonts w:ascii="Times New Roman" w:hAnsi="Times New Roman" w:cs="Times New Roman"/>
          <w:sz w:val="24"/>
          <w:szCs w:val="24"/>
        </w:rPr>
        <w:t>, precum</w:t>
      </w:r>
      <w:r w:rsidR="004B4180">
        <w:rPr>
          <w:rFonts w:ascii="Times New Roman" w:hAnsi="Times New Roman" w:cs="Times New Roman"/>
          <w:sz w:val="24"/>
          <w:szCs w:val="24"/>
        </w:rPr>
        <w:t xml:space="preserve"> şi a numărului mare de atribute existente obiectelor.</w:t>
      </w:r>
    </w:p>
    <w:p w:rsidR="0038770E" w:rsidRPr="004B4180" w:rsidRDefault="0038770E" w:rsidP="004B4180">
      <w:pPr>
        <w:pStyle w:val="NoSpacing"/>
        <w:spacing w:line="360" w:lineRule="auto"/>
        <w:jc w:val="both"/>
      </w:pPr>
    </w:p>
    <w:p w:rsidR="004013DA" w:rsidRDefault="004013DA" w:rsidP="00EB7FF1">
      <w:pPr>
        <w:pStyle w:val="NoSpacing"/>
        <w:spacing w:line="360" w:lineRule="auto"/>
        <w:jc w:val="both"/>
        <w:rPr>
          <w:b/>
        </w:rPr>
      </w:pPr>
      <w:r>
        <w:rPr>
          <w:b/>
          <w:noProof/>
        </w:rPr>
        <w:drawing>
          <wp:inline distT="0" distB="0" distL="0" distR="0">
            <wp:extent cx="5756910" cy="3526155"/>
            <wp:effectExtent l="19050" t="0" r="0" b="0"/>
            <wp:docPr id="14" name="Picture 5" descr="C:\Users\Remus\Desktop\download-autodesk-maya-2014-f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mus\Desktop\download-autodesk-maya-2014-free.jpg"/>
                    <pic:cNvPicPr>
                      <a:picLocks noChangeAspect="1" noChangeArrowheads="1"/>
                    </pic:cNvPicPr>
                  </pic:nvPicPr>
                  <pic:blipFill>
                    <a:blip r:embed="rId14" cstate="print"/>
                    <a:srcRect/>
                    <a:stretch>
                      <a:fillRect/>
                    </a:stretch>
                  </pic:blipFill>
                  <pic:spPr bwMode="auto">
                    <a:xfrm>
                      <a:off x="0" y="0"/>
                      <a:ext cx="5756910" cy="3526155"/>
                    </a:xfrm>
                    <a:prstGeom prst="rect">
                      <a:avLst/>
                    </a:prstGeom>
                    <a:noFill/>
                    <a:ln w="9525">
                      <a:noFill/>
                      <a:miter lim="800000"/>
                      <a:headEnd/>
                      <a:tailEnd/>
                    </a:ln>
                  </pic:spPr>
                </pic:pic>
              </a:graphicData>
            </a:graphic>
          </wp:inline>
        </w:drawing>
      </w:r>
    </w:p>
    <w:p w:rsidR="004013DA" w:rsidRPr="00403FBD" w:rsidRDefault="004013DA" w:rsidP="00A86D76">
      <w:pPr>
        <w:pStyle w:val="NoSpacing"/>
        <w:spacing w:line="360" w:lineRule="auto"/>
        <w:jc w:val="center"/>
        <w:rPr>
          <w:rFonts w:cs="Times New Roman"/>
          <w:b/>
        </w:rPr>
      </w:pPr>
      <w:r w:rsidRPr="00403FBD">
        <w:rPr>
          <w:rFonts w:cs="Times New Roman"/>
          <w:b/>
        </w:rPr>
        <w:t>Figura.</w:t>
      </w:r>
      <w:r w:rsidR="00EF22D8" w:rsidRPr="00403FBD">
        <w:rPr>
          <w:rFonts w:cs="Times New Roman"/>
          <w:b/>
        </w:rPr>
        <w:t>1</w:t>
      </w:r>
      <w:r w:rsidRPr="00403FBD">
        <w:rPr>
          <w:rFonts w:cs="Times New Roman"/>
          <w:b/>
        </w:rPr>
        <w:t>.</w:t>
      </w:r>
      <w:r w:rsidR="0023694E" w:rsidRPr="00403FBD">
        <w:rPr>
          <w:rFonts w:cs="Times New Roman"/>
          <w:b/>
        </w:rPr>
        <w:t>7</w:t>
      </w:r>
      <w:r w:rsidRPr="00403FBD">
        <w:rPr>
          <w:rFonts w:cs="Times New Roman"/>
          <w:b/>
        </w:rPr>
        <w:t xml:space="preserve"> - </w:t>
      </w:r>
      <w:r w:rsidR="00335A64" w:rsidRPr="00403FBD">
        <w:rPr>
          <w:rFonts w:cs="Times New Roman"/>
          <w:b/>
          <w:bCs/>
        </w:rPr>
        <w:t>Interfaţa</w:t>
      </w:r>
      <w:r w:rsidR="00335A64" w:rsidRPr="00403FBD">
        <w:rPr>
          <w:rFonts w:cs="Times New Roman"/>
          <w:b/>
        </w:rPr>
        <w:t xml:space="preserve"> </w:t>
      </w:r>
      <w:r w:rsidRPr="00403FBD">
        <w:rPr>
          <w:rFonts w:cs="Times New Roman"/>
          <w:b/>
        </w:rPr>
        <w:t>Autodesk Maya</w:t>
      </w:r>
    </w:p>
    <w:p w:rsidR="004013DA" w:rsidRPr="001E7DF1" w:rsidRDefault="004013DA" w:rsidP="001E7DF1">
      <w:pPr>
        <w:pStyle w:val="NoSpacing"/>
        <w:spacing w:line="360" w:lineRule="auto"/>
        <w:jc w:val="center"/>
        <w:rPr>
          <w:rFonts w:cs="Times New Roman"/>
        </w:rPr>
      </w:pPr>
      <w:r w:rsidRPr="004013DA">
        <w:rPr>
          <w:rFonts w:cs="Times New Roman"/>
          <w:i/>
        </w:rPr>
        <w:t xml:space="preserve">(Sursa: </w:t>
      </w:r>
      <w:r w:rsidRPr="004013DA">
        <w:rPr>
          <w:rFonts w:cs="Times New Roman"/>
        </w:rPr>
        <w:t>getintopc</w:t>
      </w:r>
      <w:r w:rsidR="00FC60E4">
        <w:rPr>
          <w:rFonts w:cs="Times New Roman"/>
        </w:rPr>
        <w:t>.com/wp-content/uploads/2013/07</w:t>
      </w:r>
      <w:r w:rsidR="004F59D9">
        <w:rPr>
          <w:rFonts w:cs="Times New Roman"/>
        </w:rPr>
        <w:t>/</w:t>
      </w:r>
      <w:r w:rsidRPr="004013DA">
        <w:rPr>
          <w:rFonts w:cs="Times New Roman"/>
        </w:rPr>
        <w:t>download-autodesk-maya-2014-free.jpg)</w:t>
      </w:r>
    </w:p>
    <w:p w:rsidR="00D207F8" w:rsidRDefault="000F038F" w:rsidP="00EB7FF1">
      <w:pPr>
        <w:pStyle w:val="NoSpacing"/>
        <w:spacing w:line="360" w:lineRule="auto"/>
        <w:jc w:val="both"/>
        <w:rPr>
          <w:b/>
        </w:rPr>
      </w:pPr>
      <w:r>
        <w:rPr>
          <w:b/>
        </w:rPr>
        <w:t>Dezvoltare</w:t>
      </w:r>
    </w:p>
    <w:p w:rsidR="00562A84" w:rsidRDefault="00D207F8" w:rsidP="00562A84">
      <w:pPr>
        <w:autoSpaceDE w:val="0"/>
        <w:autoSpaceDN w:val="0"/>
        <w:adjustRightInd w:val="0"/>
        <w:spacing w:after="0" w:line="360" w:lineRule="auto"/>
        <w:jc w:val="both"/>
        <w:rPr>
          <w:rFonts w:ascii="Times New Roman" w:hAnsi="Times New Roman" w:cs="Times New Roman"/>
          <w:sz w:val="24"/>
          <w:szCs w:val="24"/>
        </w:rPr>
      </w:pPr>
      <w:r>
        <w:rPr>
          <w:b/>
        </w:rPr>
        <w:tab/>
      </w:r>
      <w:r w:rsidR="00562A84">
        <w:rPr>
          <w:rFonts w:ascii="Times New Roman" w:hAnsi="Times New Roman" w:cs="Times New Roman"/>
          <w:sz w:val="24"/>
          <w:szCs w:val="24"/>
        </w:rPr>
        <w:t xml:space="preserve">Maya a fost iniţial un produs de animaţie de ultimă generaţie dezvoltat de "Alias Research", bazat pe codul creat de "The Advanced Visualizer", "PowerAnimator" şi "Alias Sketch!". Codul a fost portat pe sistemul IRIX şi au fost adăugate caracteristicile de animaţie. "Walt Disney Feature Animation" a colaborat cu dezvoltatorii softului Maya în timpul producţiei desenului animat Dinosaur 2000. Studioul Disney a cerut că interfaţa programului Maya să se poată modifica astfel încât studiourile să </w:t>
      </w:r>
      <w:r w:rsidR="00851F49">
        <w:rPr>
          <w:rFonts w:ascii="Times New Roman" w:hAnsi="Times New Roman" w:cs="Times New Roman"/>
          <w:sz w:val="24"/>
          <w:szCs w:val="24"/>
        </w:rPr>
        <w:t>aib</w:t>
      </w:r>
      <w:r w:rsidR="00851F49">
        <w:rPr>
          <w:rFonts w:ascii="Times New Roman" w:hAnsi="Times New Roman" w:cs="Times New Roman"/>
          <w:sz w:val="24"/>
          <w:szCs w:val="24"/>
          <w:lang w:val="ro-RO"/>
        </w:rPr>
        <w:t>ă</w:t>
      </w:r>
      <w:r w:rsidR="00562A84">
        <w:rPr>
          <w:rFonts w:ascii="Times New Roman" w:hAnsi="Times New Roman" w:cs="Times New Roman"/>
          <w:sz w:val="24"/>
          <w:szCs w:val="24"/>
        </w:rPr>
        <w:t xml:space="preserve"> o interfaţă personalizată. </w:t>
      </w:r>
      <w:r w:rsidR="001846BF" w:rsidRPr="001846BF">
        <w:rPr>
          <w:rFonts w:ascii="Times New Roman" w:hAnsi="Times New Roman" w:cs="Times New Roman"/>
          <w:sz w:val="24"/>
          <w:szCs w:val="24"/>
        </w:rPr>
        <w:t xml:space="preserve">Aceasta a </w:t>
      </w:r>
      <w:r w:rsidR="001846BF" w:rsidRPr="001846BF">
        <w:rPr>
          <w:rFonts w:ascii="Times New Roman" w:hAnsi="Times New Roman" w:cs="Times New Roman"/>
          <w:sz w:val="24"/>
          <w:szCs w:val="24"/>
        </w:rPr>
        <w:lastRenderedPageBreak/>
        <w:t>influenţat în mod deosebit arhitectura softului Maya, utilizatorii având posibilitatea de a înţelege mai</w:t>
      </w:r>
      <w:r w:rsidR="006C496B">
        <w:rPr>
          <w:rFonts w:ascii="Times New Roman" w:hAnsi="Times New Roman" w:cs="Times New Roman"/>
          <w:sz w:val="24"/>
          <w:szCs w:val="24"/>
        </w:rPr>
        <w:t xml:space="preserve"> bine funcţionalitatea softului</w:t>
      </w:r>
      <w:r w:rsidR="001846BF" w:rsidRPr="001846BF">
        <w:rPr>
          <w:rFonts w:ascii="Times New Roman" w:hAnsi="Times New Roman" w:cs="Times New Roman"/>
          <w:sz w:val="24"/>
          <w:szCs w:val="24"/>
        </w:rPr>
        <w:t xml:space="preserve"> şi motivul pentru care softul a devenit popular în industria filmului.</w:t>
      </w:r>
    </w:p>
    <w:p w:rsidR="00562A84" w:rsidRDefault="00562A84" w:rsidP="00562A8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După ce compania "Silicon Graphics" a cumpărat companiile "Alias" şi "Wavefront Technologies" (Wavefront dezvoltând te</w:t>
      </w:r>
      <w:r w:rsidR="006C496B">
        <w:rPr>
          <w:rFonts w:ascii="Times New Roman" w:hAnsi="Times New Roman" w:cs="Times New Roman"/>
          <w:sz w:val="24"/>
          <w:szCs w:val="24"/>
        </w:rPr>
        <w:t>hnologii de ultima generaţie) a</w:t>
      </w:r>
      <w:r>
        <w:rPr>
          <w:rFonts w:ascii="Times New Roman" w:hAnsi="Times New Roman" w:cs="Times New Roman"/>
          <w:sz w:val="24"/>
          <w:szCs w:val="24"/>
        </w:rPr>
        <w:t xml:space="preserve"> continuat dezvoltarea tehnologiilor şi le-au unit într-un singur soft numit Maya. Achiziţia companiei "Silicon Graphics" a fost </w:t>
      </w:r>
      <w:r w:rsidRPr="00586281">
        <w:rPr>
          <w:rFonts w:ascii="Times New Roman" w:hAnsi="Times New Roman" w:cs="Times New Roman"/>
          <w:sz w:val="24"/>
          <w:szCs w:val="24"/>
        </w:rPr>
        <w:t xml:space="preserve">o </w:t>
      </w:r>
      <w:r w:rsidR="001846BF" w:rsidRPr="00586281">
        <w:rPr>
          <w:rFonts w:ascii="Times New Roman" w:hAnsi="Times New Roman" w:cs="Times New Roman"/>
          <w:sz w:val="24"/>
          <w:szCs w:val="24"/>
        </w:rPr>
        <w:t>reacţie pentru achiziţionarea</w:t>
      </w:r>
      <w:r>
        <w:rPr>
          <w:rFonts w:ascii="Times New Roman" w:hAnsi="Times New Roman" w:cs="Times New Roman"/>
          <w:sz w:val="24"/>
          <w:szCs w:val="24"/>
        </w:rPr>
        <w:t xml:space="preserve"> softului "Softimage" de către "Microsoft Corporation". După unirea firmelor, noua organizaţie a fost numită "Alias|Wavefront".</w:t>
      </w:r>
    </w:p>
    <w:p w:rsidR="00586281" w:rsidRPr="008B01F7" w:rsidRDefault="00562A84" w:rsidP="006C496B">
      <w:pPr>
        <w:pStyle w:val="NoSpacing"/>
        <w:spacing w:line="360" w:lineRule="auto"/>
        <w:jc w:val="both"/>
        <w:rPr>
          <w:rFonts w:cs="Times New Roman"/>
          <w:szCs w:val="24"/>
        </w:rPr>
      </w:pPr>
      <w:r>
        <w:rPr>
          <w:rFonts w:cs="Times New Roman"/>
          <w:szCs w:val="24"/>
        </w:rPr>
        <w:tab/>
      </w:r>
      <w:r w:rsidR="00586281" w:rsidRPr="008B01F7">
        <w:rPr>
          <w:rFonts w:cs="Times New Roman"/>
          <w:szCs w:val="24"/>
        </w:rPr>
        <w:t>În primele zile de dezvoltare , softul Maya a început cu limbajul de scripting TCL având în vedere crearea unui limbaj de scripting ca şi cel al lui Unix. Dar, după ce s-a unit cu "Wavefront", limbajul de scripting din softul Dynamation deţinut de compania Wavefront, numit Sophia, a fost ales ca şi baze ale limbajului de scripting MEL.</w:t>
      </w:r>
    </w:p>
    <w:p w:rsidR="00562A84" w:rsidRDefault="00562A84" w:rsidP="00562A8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Prima versiune de Maya a fost lansată în februarie în anul 1998. În urma unei serii de achiziţii, softul Maya a fost cumpărat de către Autodesk în anul 2005. Sub numele companiei părinte, Maya a fost redenumit Autodesk Maya. Totuşi, utilizatorii softului Autodesk Maya au continuat să numească softul doar "Maya".</w:t>
      </w:r>
    </w:p>
    <w:p w:rsidR="00562A84" w:rsidRDefault="00562A84" w:rsidP="00562A8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În data de 1.03.2003, Alias a fost onorat de către "Academy of Motion Picture Arts and Sciences" cu un premiu "Academy Award for Technical Achievement" pentru realizarea ştiinţifică şi tehnică în dezvoltarea softului Maya. </w:t>
      </w:r>
    </w:p>
    <w:p w:rsidR="00562A84" w:rsidRDefault="00462847" w:rsidP="00562A8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În 2005, Jos Sta</w:t>
      </w:r>
      <w:r w:rsidR="00562A84">
        <w:rPr>
          <w:rFonts w:ascii="Times New Roman" w:hAnsi="Times New Roman" w:cs="Times New Roman"/>
          <w:sz w:val="24"/>
          <w:szCs w:val="24"/>
        </w:rPr>
        <w:t>m, un dezvoltator al companiei "Alias|Wavefront", a câştigat împreună cu Edwin Catmull şi Tony DeRos premiul "Academy Awared for Technical Achievement" pentru inventarea aplicaţiei de creare a subdiviziunilor suprafeţelor.</w:t>
      </w:r>
    </w:p>
    <w:p w:rsidR="00592836" w:rsidRPr="00E749AB" w:rsidRDefault="00562A84" w:rsidP="00E749A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În 08.02</w:t>
      </w:r>
      <w:r w:rsidR="00462847">
        <w:rPr>
          <w:rFonts w:ascii="Times New Roman" w:hAnsi="Times New Roman" w:cs="Times New Roman"/>
          <w:sz w:val="24"/>
          <w:szCs w:val="24"/>
        </w:rPr>
        <w:t>.2008, Duncan Brinsmead, Jos Sta</w:t>
      </w:r>
      <w:r>
        <w:rPr>
          <w:rFonts w:ascii="Times New Roman" w:hAnsi="Times New Roman" w:cs="Times New Roman"/>
          <w:sz w:val="24"/>
          <w:szCs w:val="24"/>
        </w:rPr>
        <w:t>m, Julia Pakalns şi Martin Werner au primit premiul "Academy Awared for Technical Achievement" pentru crearea designului şi implementarea sistemului "Maya Fluid Effects".</w:t>
      </w:r>
      <w:r w:rsidR="00694ECF">
        <w:tab/>
      </w:r>
    </w:p>
    <w:p w:rsidR="00694ECF" w:rsidRDefault="000F038F" w:rsidP="00EB7FF1">
      <w:pPr>
        <w:pStyle w:val="NoSpacing"/>
        <w:spacing w:line="360" w:lineRule="auto"/>
        <w:jc w:val="both"/>
        <w:rPr>
          <w:b/>
        </w:rPr>
      </w:pPr>
      <w:r>
        <w:rPr>
          <w:b/>
        </w:rPr>
        <w:t>Utilizare</w:t>
      </w:r>
    </w:p>
    <w:p w:rsidR="001E7DF1" w:rsidRDefault="001E7DF1" w:rsidP="001E7DF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Maya a fost folosit pentru a crea grafică </w:t>
      </w:r>
      <w:r w:rsidR="003E1615" w:rsidRPr="008B01F7">
        <w:rPr>
          <w:rFonts w:ascii="Times New Roman" w:hAnsi="Times New Roman" w:cs="Times New Roman"/>
          <w:szCs w:val="24"/>
        </w:rPr>
        <w:t xml:space="preserve">multor </w:t>
      </w:r>
      <w:r>
        <w:rPr>
          <w:rFonts w:ascii="Times New Roman" w:hAnsi="Times New Roman" w:cs="Times New Roman"/>
          <w:sz w:val="24"/>
          <w:szCs w:val="24"/>
        </w:rPr>
        <w:t>filme de cinema, incluzând câştigătorii companiei "Academy Award" pentru producerea celor mai vândute filme din lume The Girl with the Dragon Tattoo, Avatar (2009), Hugo, şi Rango. Softul este de asemenea folosit pentru a crea efecte vizuale pentru programe de televiziune, din care fac parte Game of Thrones, The Walking Dead, Once Upon a Time, Bones şi Boardwalk Empire.</w:t>
      </w:r>
    </w:p>
    <w:p w:rsidR="001E7DF1" w:rsidRDefault="001E7DF1" w:rsidP="001E7DF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Cu ajutorul acestui soft au început să se creeze efecte vizuale şi pentru jocuri video cum ar fi Halo 4.</w:t>
      </w:r>
    </w:p>
    <w:p w:rsidR="00152C6A" w:rsidRPr="000D5370" w:rsidRDefault="001E7DF1" w:rsidP="000D537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În zilele de azi, Maya este cel mai folosit soft pentru crearea efectelor </w:t>
      </w:r>
      <w:r w:rsidR="005C4BBC">
        <w:rPr>
          <w:rFonts w:ascii="Times New Roman" w:hAnsi="Times New Roman" w:cs="Times New Roman"/>
          <w:sz w:val="24"/>
          <w:szCs w:val="24"/>
        </w:rPr>
        <w:t>speciale din cauza faptului că prin</w:t>
      </w:r>
      <w:r>
        <w:rPr>
          <w:rFonts w:ascii="Times New Roman" w:hAnsi="Times New Roman" w:cs="Times New Roman"/>
          <w:sz w:val="24"/>
          <w:szCs w:val="24"/>
        </w:rPr>
        <w:t xml:space="preserve"> cu acest program este posibil realizarea unui </w:t>
      </w:r>
      <w:r w:rsidR="00C25A4D">
        <w:rPr>
          <w:rFonts w:ascii="Times New Roman" w:hAnsi="Times New Roman" w:cs="Times New Roman"/>
          <w:sz w:val="24"/>
          <w:szCs w:val="24"/>
        </w:rPr>
        <w:t>film de la zero</w:t>
      </w:r>
      <w:r>
        <w:rPr>
          <w:rFonts w:ascii="Times New Roman" w:hAnsi="Times New Roman" w:cs="Times New Roman"/>
          <w:sz w:val="24"/>
          <w:szCs w:val="24"/>
        </w:rPr>
        <w:t xml:space="preserve"> fără a se folosi alte softuri.</w:t>
      </w:r>
    </w:p>
    <w:p w:rsidR="00152C6A" w:rsidRPr="00EF22D8" w:rsidRDefault="007B66FD" w:rsidP="000D5370">
      <w:pPr>
        <w:pStyle w:val="Heading2"/>
        <w:spacing w:line="360" w:lineRule="auto"/>
        <w:rPr>
          <w:lang w:val="de-DE"/>
        </w:rPr>
      </w:pPr>
      <w:bookmarkStart w:id="7" w:name="_Toc377983386"/>
      <w:r w:rsidRPr="00EF22D8">
        <w:rPr>
          <w:lang w:val="de-DE"/>
        </w:rPr>
        <w:t>Plugin</w:t>
      </w:r>
      <w:r w:rsidR="00403FBD">
        <w:rPr>
          <w:lang w:val="de-DE"/>
        </w:rPr>
        <w:t xml:space="preserve"> - cheia dezvoltă</w:t>
      </w:r>
      <w:r w:rsidR="00EF22D8" w:rsidRPr="00EF22D8">
        <w:rPr>
          <w:lang w:val="de-DE"/>
        </w:rPr>
        <w:t>rii softurilor d</w:t>
      </w:r>
      <w:r w:rsidR="00EF22D8">
        <w:rPr>
          <w:lang w:val="de-DE"/>
        </w:rPr>
        <w:t xml:space="preserve">e </w:t>
      </w:r>
      <w:r w:rsidR="00047AFC" w:rsidRPr="00403FBD">
        <w:rPr>
          <w:rFonts w:cs="Times New Roman"/>
          <w:lang w:val="de-DE"/>
        </w:rPr>
        <w:t>grafică</w:t>
      </w:r>
      <w:r w:rsidR="00047AFC">
        <w:rPr>
          <w:lang w:val="de-DE"/>
        </w:rPr>
        <w:t xml:space="preserve"> </w:t>
      </w:r>
      <w:r w:rsidR="00CB561D">
        <w:rPr>
          <w:lang w:val="de-DE"/>
        </w:rPr>
        <w:t>[11][12]</w:t>
      </w:r>
      <w:bookmarkEnd w:id="7"/>
    </w:p>
    <w:p w:rsidR="00C647A2" w:rsidRDefault="007B66FD" w:rsidP="00C647A2">
      <w:pPr>
        <w:autoSpaceDE w:val="0"/>
        <w:autoSpaceDN w:val="0"/>
        <w:adjustRightInd w:val="0"/>
        <w:spacing w:after="0" w:line="360" w:lineRule="auto"/>
        <w:jc w:val="both"/>
        <w:rPr>
          <w:rFonts w:ascii="Times New Roman" w:hAnsi="Times New Roman" w:cs="Times New Roman"/>
          <w:i/>
          <w:iCs/>
          <w:sz w:val="24"/>
          <w:szCs w:val="24"/>
          <w:vertAlign w:val="superscript"/>
        </w:rPr>
      </w:pPr>
      <w:r w:rsidRPr="00EF22D8">
        <w:rPr>
          <w:i/>
          <w:lang w:val="de-DE"/>
        </w:rPr>
        <w:tab/>
      </w:r>
      <w:r w:rsidR="00C647A2">
        <w:rPr>
          <w:rFonts w:ascii="Times New Roman" w:hAnsi="Times New Roman" w:cs="Times New Roman"/>
          <w:i/>
          <w:iCs/>
          <w:sz w:val="24"/>
          <w:szCs w:val="24"/>
        </w:rPr>
        <w:t>"Un plugin sau insert/Add-on este un program care poate să se integreze într-un alt program (d</w:t>
      </w:r>
      <w:r w:rsidR="006C496B">
        <w:rPr>
          <w:rFonts w:ascii="Times New Roman" w:hAnsi="Times New Roman" w:cs="Times New Roman"/>
          <w:i/>
          <w:iCs/>
          <w:sz w:val="24"/>
          <w:szCs w:val="24"/>
        </w:rPr>
        <w:t>e bază) pentru a îndeplini funcţ</w:t>
      </w:r>
      <w:r w:rsidR="00C647A2">
        <w:rPr>
          <w:rFonts w:ascii="Times New Roman" w:hAnsi="Times New Roman" w:cs="Times New Roman"/>
          <w:i/>
          <w:iCs/>
          <w:sz w:val="24"/>
          <w:szCs w:val="24"/>
        </w:rPr>
        <w:t xml:space="preserve">ii specifice. Exemple tipice de </w:t>
      </w:r>
      <w:r w:rsidR="006C496B">
        <w:rPr>
          <w:rFonts w:ascii="Times New Roman" w:hAnsi="Times New Roman" w:cs="Times New Roman"/>
          <w:i/>
          <w:iCs/>
          <w:sz w:val="24"/>
          <w:szCs w:val="24"/>
        </w:rPr>
        <w:t>plugin-uri sunt cele pentru afiş</w:t>
      </w:r>
      <w:r w:rsidR="00C647A2">
        <w:rPr>
          <w:rFonts w:ascii="Times New Roman" w:hAnsi="Times New Roman" w:cs="Times New Roman"/>
          <w:i/>
          <w:iCs/>
          <w:sz w:val="24"/>
          <w:szCs w:val="24"/>
        </w:rPr>
        <w:t>area formatelor grafice (de ex. SVG dacă browserul nu include implicit ace</w:t>
      </w:r>
      <w:r w:rsidR="006C496B">
        <w:rPr>
          <w:rFonts w:ascii="Times New Roman" w:hAnsi="Times New Roman" w:cs="Times New Roman"/>
          <w:i/>
          <w:iCs/>
          <w:sz w:val="24"/>
          <w:szCs w:val="24"/>
        </w:rPr>
        <w:t>st format), pentru a executa fiş</w:t>
      </w:r>
      <w:r w:rsidR="00C647A2">
        <w:rPr>
          <w:rFonts w:ascii="Times New Roman" w:hAnsi="Times New Roman" w:cs="Times New Roman"/>
          <w:i/>
          <w:iCs/>
          <w:sz w:val="24"/>
          <w:szCs w:val="24"/>
        </w:rPr>
        <w:t>iere multimedia, pentru a cripta/decripta e-mail-uri (de exemplu PGP), sau pentru a filtra imagini în programe grafice. Programul de bază (browserul sau un</w:t>
      </w:r>
      <w:r w:rsidR="006C496B">
        <w:rPr>
          <w:rFonts w:ascii="Times New Roman" w:hAnsi="Times New Roman" w:cs="Times New Roman"/>
          <w:i/>
          <w:iCs/>
          <w:sz w:val="24"/>
          <w:szCs w:val="24"/>
        </w:rPr>
        <w:t xml:space="preserve"> clientul de poştă electronică ş</w:t>
      </w:r>
      <w:r w:rsidR="00C647A2">
        <w:rPr>
          <w:rFonts w:ascii="Times New Roman" w:hAnsi="Times New Roman" w:cs="Times New Roman"/>
          <w:i/>
          <w:iCs/>
          <w:sz w:val="24"/>
          <w:szCs w:val="24"/>
        </w:rPr>
        <w:t>.a.) setează un standard pentru schimbul de date cu plugin-ul, permite accesul plugi</w:t>
      </w:r>
      <w:r w:rsidR="006C496B">
        <w:rPr>
          <w:rFonts w:ascii="Times New Roman" w:hAnsi="Times New Roman" w:cs="Times New Roman"/>
          <w:i/>
          <w:iCs/>
          <w:sz w:val="24"/>
          <w:szCs w:val="24"/>
        </w:rPr>
        <w:t>n-urilor la datele din program ş</w:t>
      </w:r>
      <w:r w:rsidR="00C647A2">
        <w:rPr>
          <w:rFonts w:ascii="Times New Roman" w:hAnsi="Times New Roman" w:cs="Times New Roman"/>
          <w:i/>
          <w:iCs/>
          <w:sz w:val="24"/>
          <w:szCs w:val="24"/>
        </w:rPr>
        <w:t>i exec</w:t>
      </w:r>
      <w:r w:rsidR="006C496B">
        <w:rPr>
          <w:rFonts w:ascii="Times New Roman" w:hAnsi="Times New Roman" w:cs="Times New Roman"/>
          <w:i/>
          <w:iCs/>
          <w:sz w:val="24"/>
          <w:szCs w:val="24"/>
        </w:rPr>
        <w:t>ută cererile plugin-urilor. Mulţ</w:t>
      </w:r>
      <w:r w:rsidR="00C647A2">
        <w:rPr>
          <w:rFonts w:ascii="Times New Roman" w:hAnsi="Times New Roman" w:cs="Times New Roman"/>
          <w:i/>
          <w:iCs/>
          <w:sz w:val="24"/>
          <w:szCs w:val="24"/>
        </w:rPr>
        <w:t>i producători de sof</w:t>
      </w:r>
      <w:r w:rsidR="006C496B">
        <w:rPr>
          <w:rFonts w:ascii="Times New Roman" w:hAnsi="Times New Roman" w:cs="Times New Roman"/>
          <w:i/>
          <w:iCs/>
          <w:sz w:val="24"/>
          <w:szCs w:val="24"/>
        </w:rPr>
        <w:t>tware cu renume oferă proiectanţ</w:t>
      </w:r>
      <w:r w:rsidR="00C647A2">
        <w:rPr>
          <w:rFonts w:ascii="Times New Roman" w:hAnsi="Times New Roman" w:cs="Times New Roman"/>
          <w:i/>
          <w:iCs/>
          <w:sz w:val="24"/>
          <w:szCs w:val="24"/>
        </w:rPr>
        <w:t>ilor de programe API-uri ("Application Programming Interface") pentru plugin-uri, pentru a mări utilitatea produsului de bază."</w:t>
      </w:r>
      <w:r w:rsidR="00C647A2">
        <w:rPr>
          <w:rFonts w:ascii="Times New Roman" w:hAnsi="Times New Roman" w:cs="Times New Roman"/>
          <w:i/>
          <w:iCs/>
          <w:sz w:val="24"/>
          <w:szCs w:val="24"/>
          <w:vertAlign w:val="superscript"/>
        </w:rPr>
        <w:footnoteReference w:id="2"/>
      </w:r>
    </w:p>
    <w:p w:rsidR="00C647A2" w:rsidRDefault="00C647A2" w:rsidP="00C647A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Cele mai cunoscute plugin-uri incluse în browser sunt Adobe Flash Play</w:t>
      </w:r>
      <w:r w:rsidR="00AA042D">
        <w:rPr>
          <w:rFonts w:ascii="Times New Roman" w:hAnsi="Times New Roman" w:cs="Times New Roman"/>
          <w:sz w:val="24"/>
          <w:szCs w:val="24"/>
        </w:rPr>
        <w:t>er, QuickTime Player şi Java, care po</w:t>
      </w:r>
      <w:r>
        <w:rPr>
          <w:rFonts w:ascii="Times New Roman" w:hAnsi="Times New Roman" w:cs="Times New Roman"/>
          <w:sz w:val="24"/>
          <w:szCs w:val="24"/>
        </w:rPr>
        <w:t>t lansa un "user-activated Java applet" pe o pagină web pentru executarea unei maşini virtuale locale Java.</w:t>
      </w:r>
    </w:p>
    <w:p w:rsidR="00592836" w:rsidRPr="000D5370" w:rsidRDefault="00C647A2" w:rsidP="000D5370">
      <w:pPr>
        <w:autoSpaceDE w:val="0"/>
        <w:autoSpaceDN w:val="0"/>
        <w:adjustRightInd w:val="0"/>
        <w:spacing w:after="0" w:line="360" w:lineRule="auto"/>
        <w:jc w:val="both"/>
        <w:rPr>
          <w:rFonts w:ascii="Calibri" w:hAnsi="Calibri" w:cs="Calibri"/>
        </w:rPr>
      </w:pPr>
      <w:r>
        <w:rPr>
          <w:rFonts w:ascii="Times New Roman" w:hAnsi="Times New Roman" w:cs="Times New Roman"/>
          <w:sz w:val="24"/>
          <w:szCs w:val="24"/>
        </w:rPr>
        <w:tab/>
        <w:t>"Add-on" este termenul general pentru ceea ce îmbunătăţeşte o aplicaţie. El cuprinde snapin-uri, plugin-uri, teme şi skin-uri.</w:t>
      </w:r>
    </w:p>
    <w:p w:rsidR="00E95AF8" w:rsidRDefault="00E95AF8" w:rsidP="00C647A2">
      <w:pPr>
        <w:pStyle w:val="NoSpacing"/>
        <w:spacing w:line="360" w:lineRule="auto"/>
        <w:jc w:val="both"/>
      </w:pPr>
    </w:p>
    <w:p w:rsidR="005F265C" w:rsidRPr="006F7905" w:rsidRDefault="006F7905" w:rsidP="00EB7FF1">
      <w:pPr>
        <w:pStyle w:val="NoSpacing"/>
        <w:spacing w:line="360" w:lineRule="auto"/>
        <w:jc w:val="both"/>
        <w:rPr>
          <w:i/>
        </w:rPr>
      </w:pPr>
      <w:r w:rsidRPr="006F7905">
        <w:rPr>
          <w:b/>
          <w:i/>
        </w:rPr>
        <w:t>"</w:t>
      </w:r>
      <w:r w:rsidR="005F265C" w:rsidRPr="006F7905">
        <w:rPr>
          <w:b/>
          <w:i/>
        </w:rPr>
        <w:t>Scopuri si exemple</w:t>
      </w:r>
    </w:p>
    <w:p w:rsidR="00C84120" w:rsidRDefault="005F265C" w:rsidP="00C84120">
      <w:pPr>
        <w:autoSpaceDE w:val="0"/>
        <w:autoSpaceDN w:val="0"/>
        <w:adjustRightInd w:val="0"/>
        <w:spacing w:after="0" w:line="360" w:lineRule="auto"/>
        <w:jc w:val="both"/>
        <w:rPr>
          <w:rFonts w:ascii="Times New Roman" w:hAnsi="Times New Roman" w:cs="Times New Roman"/>
          <w:i/>
          <w:iCs/>
          <w:sz w:val="24"/>
          <w:szCs w:val="24"/>
        </w:rPr>
      </w:pPr>
      <w:r w:rsidRPr="006F7905">
        <w:rPr>
          <w:i/>
        </w:rPr>
        <w:tab/>
      </w:r>
      <w:r w:rsidR="00C84120">
        <w:rPr>
          <w:rFonts w:ascii="Times New Roman" w:hAnsi="Times New Roman" w:cs="Times New Roman"/>
          <w:i/>
          <w:iCs/>
          <w:sz w:val="24"/>
          <w:szCs w:val="24"/>
        </w:rPr>
        <w:t>Aplicaţiile suportă plugin-uri pentru foarte multe motive. Cele mai importante motive sunt:</w:t>
      </w:r>
    </w:p>
    <w:p w:rsidR="00C84120" w:rsidRDefault="00C84120" w:rsidP="001F1E09">
      <w:pPr>
        <w:numPr>
          <w:ilvl w:val="0"/>
          <w:numId w:val="6"/>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pentru a permite dezvoltatorilor terţi să creeze moduri pentru a extinde o aplicaţie existentă;</w:t>
      </w:r>
    </w:p>
    <w:p w:rsidR="00C84120" w:rsidRDefault="00C84120" w:rsidP="001F1E09">
      <w:pPr>
        <w:numPr>
          <w:ilvl w:val="0"/>
          <w:numId w:val="6"/>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pentru a adăuga cu uşurinţă îmbunătăţiri</w:t>
      </w:r>
      <w:r w:rsidR="00AA042D">
        <w:rPr>
          <w:rFonts w:ascii="Times New Roman" w:hAnsi="Times New Roman" w:cs="Times New Roman"/>
          <w:i/>
          <w:iCs/>
          <w:sz w:val="24"/>
          <w:szCs w:val="24"/>
        </w:rPr>
        <w:t>i</w:t>
      </w:r>
      <w:r>
        <w:rPr>
          <w:rFonts w:ascii="Times New Roman" w:hAnsi="Times New Roman" w:cs="Times New Roman"/>
          <w:i/>
          <w:iCs/>
          <w:sz w:val="24"/>
          <w:szCs w:val="24"/>
        </w:rPr>
        <w:t>;</w:t>
      </w:r>
    </w:p>
    <w:p w:rsidR="00C84120" w:rsidRDefault="00C84120" w:rsidP="001F1E09">
      <w:pPr>
        <w:numPr>
          <w:ilvl w:val="0"/>
          <w:numId w:val="6"/>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pentru a reduce dimensiunea unei aplicaţii;</w:t>
      </w:r>
    </w:p>
    <w:p w:rsidR="00C84120" w:rsidRDefault="00C84120" w:rsidP="001F1E09">
      <w:pPr>
        <w:numPr>
          <w:ilvl w:val="0"/>
          <w:numId w:val="6"/>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pentru a separa codul sursă de aplicaţie din cauza licenţelor software incompatibile.</w:t>
      </w:r>
    </w:p>
    <w:p w:rsidR="00C84120" w:rsidRDefault="00C84120" w:rsidP="00C84120">
      <w:pPr>
        <w:autoSpaceDE w:val="0"/>
        <w:autoSpaceDN w:val="0"/>
        <w:adjustRightInd w:val="0"/>
        <w:spacing w:after="0" w:line="360" w:lineRule="auto"/>
        <w:jc w:val="both"/>
        <w:rPr>
          <w:rFonts w:ascii="Times New Roman" w:hAnsi="Times New Roman" w:cs="Times New Roman"/>
          <w:i/>
          <w:iCs/>
          <w:sz w:val="24"/>
          <w:szCs w:val="24"/>
        </w:rPr>
      </w:pPr>
    </w:p>
    <w:p w:rsidR="00C84120" w:rsidRDefault="00C84120" w:rsidP="00C84120">
      <w:p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ab/>
        <w:t>Exemple specifice de aplicaţii în care se folosesc plugin-uri:</w:t>
      </w:r>
    </w:p>
    <w:p w:rsidR="00C84120" w:rsidRDefault="00C84120" w:rsidP="001F1E09">
      <w:pPr>
        <w:numPr>
          <w:ilvl w:val="0"/>
          <w:numId w:val="5"/>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softuri de editare audio folosesc plugin-uri pentru a genera, procesa şi analiza sunetul</w:t>
      </w:r>
    </w:p>
    <w:p w:rsidR="00C84120" w:rsidRDefault="00AA042D" w:rsidP="001F1E09">
      <w:pPr>
        <w:numPr>
          <w:ilvl w:val="0"/>
          <w:numId w:val="5"/>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e</w:t>
      </w:r>
      <w:r w:rsidR="00C84120">
        <w:rPr>
          <w:rFonts w:ascii="Times New Roman" w:hAnsi="Times New Roman" w:cs="Times New Roman"/>
          <w:i/>
          <w:iCs/>
          <w:sz w:val="24"/>
          <w:szCs w:val="24"/>
        </w:rPr>
        <w:t xml:space="preserve">mail-urile clienţilor folosesc plugin-uri ca să cripteze şi să decripteze email-uri. </w:t>
      </w:r>
    </w:p>
    <w:p w:rsidR="00C84120" w:rsidRDefault="00C84120" w:rsidP="001F1E09">
      <w:pPr>
        <w:numPr>
          <w:ilvl w:val="0"/>
          <w:numId w:val="5"/>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lastRenderedPageBreak/>
        <w:t>softurile de grafică folosesc plugin-uri ca să citească mai multe tipuri de format şi să proceseze imagini</w:t>
      </w:r>
    </w:p>
    <w:p w:rsidR="00C84120" w:rsidRDefault="00C84120" w:rsidP="001F1E09">
      <w:pPr>
        <w:numPr>
          <w:ilvl w:val="0"/>
          <w:numId w:val="5"/>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Media players folosesc plugin-uri ca să citească mai multe tipuri de format ş</w:t>
      </w:r>
      <w:r w:rsidR="00AA042D">
        <w:rPr>
          <w:rFonts w:ascii="Times New Roman" w:hAnsi="Times New Roman" w:cs="Times New Roman"/>
          <w:i/>
          <w:iCs/>
          <w:sz w:val="24"/>
          <w:szCs w:val="24"/>
        </w:rPr>
        <w:t xml:space="preserve">i pentru a crea filtre pentru </w:t>
      </w:r>
      <w:r>
        <w:rPr>
          <w:rFonts w:ascii="Times New Roman" w:hAnsi="Times New Roman" w:cs="Times New Roman"/>
          <w:i/>
          <w:iCs/>
          <w:sz w:val="24"/>
          <w:szCs w:val="24"/>
        </w:rPr>
        <w:t>afişare</w:t>
      </w:r>
      <w:r w:rsidR="00AA042D">
        <w:rPr>
          <w:rFonts w:ascii="Times New Roman" w:hAnsi="Times New Roman" w:cs="Times New Roman"/>
          <w:i/>
          <w:iCs/>
          <w:sz w:val="24"/>
          <w:szCs w:val="24"/>
        </w:rPr>
        <w:t>a</w:t>
      </w:r>
      <w:r>
        <w:rPr>
          <w:rFonts w:ascii="Times New Roman" w:hAnsi="Times New Roman" w:cs="Times New Roman"/>
          <w:i/>
          <w:iCs/>
          <w:sz w:val="24"/>
          <w:szCs w:val="24"/>
        </w:rPr>
        <w:t xml:space="preserve"> mai bună a informaţiei</w:t>
      </w:r>
    </w:p>
    <w:p w:rsidR="00592836" w:rsidRDefault="00C84120" w:rsidP="001F1E09">
      <w:pPr>
        <w:numPr>
          <w:ilvl w:val="0"/>
          <w:numId w:val="5"/>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Microsoft Office foloseşte plugin-uri (mai bine ştiute ca şi add-ins) ca să extindă abilitatea aplicaţiilor adăugând comenzi personalizate şi specificaţii specializate.</w:t>
      </w:r>
    </w:p>
    <w:p w:rsidR="00C84120" w:rsidRPr="00592836" w:rsidRDefault="00C84120" w:rsidP="001F1E09">
      <w:pPr>
        <w:numPr>
          <w:ilvl w:val="0"/>
          <w:numId w:val="5"/>
        </w:numPr>
        <w:autoSpaceDE w:val="0"/>
        <w:autoSpaceDN w:val="0"/>
        <w:adjustRightInd w:val="0"/>
        <w:spacing w:after="0" w:line="360" w:lineRule="auto"/>
        <w:jc w:val="both"/>
        <w:rPr>
          <w:rFonts w:ascii="Times New Roman" w:hAnsi="Times New Roman" w:cs="Times New Roman"/>
          <w:i/>
          <w:iCs/>
          <w:sz w:val="24"/>
          <w:szCs w:val="24"/>
        </w:rPr>
      </w:pPr>
      <w:r w:rsidRPr="00592836">
        <w:rPr>
          <w:rFonts w:ascii="Times New Roman" w:hAnsi="Times New Roman" w:cs="Times New Roman"/>
          <w:i/>
          <w:iCs/>
          <w:sz w:val="24"/>
          <w:szCs w:val="24"/>
        </w:rPr>
        <w:t>Packet sniffers foloseşte plugin-uri ca să decodifice pachete."</w:t>
      </w:r>
      <w:r>
        <w:rPr>
          <w:vertAlign w:val="superscript"/>
        </w:rPr>
        <w:footnoteReference w:id="3"/>
      </w:r>
    </w:p>
    <w:p w:rsidR="00E95AF8" w:rsidRPr="00E95AF8" w:rsidRDefault="00E95AF8" w:rsidP="00C84120">
      <w:pPr>
        <w:pStyle w:val="NoSpacing"/>
        <w:spacing w:line="360" w:lineRule="auto"/>
        <w:jc w:val="both"/>
      </w:pPr>
    </w:p>
    <w:p w:rsidR="00152C6A" w:rsidRDefault="000F038F" w:rsidP="00EB7FF1">
      <w:pPr>
        <w:pStyle w:val="NoSpacing"/>
        <w:spacing w:line="360" w:lineRule="auto"/>
        <w:jc w:val="both"/>
        <w:rPr>
          <w:b/>
        </w:rPr>
      </w:pPr>
      <w:r>
        <w:rPr>
          <w:b/>
        </w:rPr>
        <w:t>Mecanism</w:t>
      </w:r>
    </w:p>
    <w:p w:rsidR="00EE13F0" w:rsidRPr="000D5370" w:rsidRDefault="002F3CB5" w:rsidP="000D5370">
      <w:pPr>
        <w:autoSpaceDE w:val="0"/>
        <w:autoSpaceDN w:val="0"/>
        <w:adjustRightInd w:val="0"/>
        <w:spacing w:after="0" w:line="360" w:lineRule="auto"/>
        <w:jc w:val="both"/>
        <w:rPr>
          <w:rFonts w:ascii="Times New Roman" w:hAnsi="Times New Roman" w:cs="Times New Roman"/>
          <w:sz w:val="24"/>
          <w:szCs w:val="24"/>
        </w:rPr>
      </w:pPr>
      <w:r>
        <w:tab/>
      </w:r>
      <w:r w:rsidR="009D17AB">
        <w:rPr>
          <w:rFonts w:ascii="Times New Roman" w:hAnsi="Times New Roman" w:cs="Times New Roman"/>
          <w:sz w:val="24"/>
          <w:szCs w:val="24"/>
        </w:rPr>
        <w:t>O aplicaţie gazdă oferă servici</w:t>
      </w:r>
      <w:r w:rsidR="00AA042D">
        <w:rPr>
          <w:rFonts w:ascii="Times New Roman" w:hAnsi="Times New Roman" w:cs="Times New Roman"/>
          <w:sz w:val="24"/>
          <w:szCs w:val="24"/>
        </w:rPr>
        <w:t>i</w:t>
      </w:r>
      <w:r w:rsidR="009D17AB">
        <w:rPr>
          <w:rFonts w:ascii="Times New Roman" w:hAnsi="Times New Roman" w:cs="Times New Roman"/>
          <w:sz w:val="24"/>
          <w:szCs w:val="24"/>
        </w:rPr>
        <w:t xml:space="preserve"> pe care un plugin le poate folosi, incluzând o modalitate pentru plugin-uri ca să se înregistreze singure în aplicaţia gazdă şi un protocol pentru schimbarea de date între aplicaţia gazdă şi plugin. O astfel de rela</w:t>
      </w:r>
      <w:r w:rsidR="00403FBD">
        <w:rPr>
          <w:rFonts w:ascii="Times New Roman" w:hAnsi="Times New Roman" w:cs="Times New Roman"/>
          <w:sz w:val="24"/>
          <w:szCs w:val="24"/>
        </w:rPr>
        <w:t>ţie  este prezentată în Figura</w:t>
      </w:r>
      <w:r w:rsidR="009D17AB">
        <w:rPr>
          <w:rFonts w:ascii="Times New Roman" w:hAnsi="Times New Roman" w:cs="Times New Roman"/>
          <w:sz w:val="24"/>
          <w:szCs w:val="24"/>
        </w:rPr>
        <w:t xml:space="preserve"> 1.8. Plugin-urile depind de serviciile oferite de către aplicaţia gazdă şi de obicei ele nu funcţionează de unele singure. În mod invers, aplicaţia gazdă fun</w:t>
      </w:r>
      <w:r w:rsidR="00AA042D">
        <w:rPr>
          <w:rFonts w:ascii="Times New Roman" w:hAnsi="Times New Roman" w:cs="Times New Roman"/>
          <w:sz w:val="24"/>
          <w:szCs w:val="24"/>
        </w:rPr>
        <w:t xml:space="preserve">cţionează independent </w:t>
      </w:r>
      <w:r w:rsidR="009D17AB">
        <w:rPr>
          <w:rFonts w:ascii="Times New Roman" w:hAnsi="Times New Roman" w:cs="Times New Roman"/>
          <w:sz w:val="24"/>
          <w:szCs w:val="24"/>
        </w:rPr>
        <w:t xml:space="preserve">de plugin-uri, făcând posibil ca utilizatorii să adauge şi să </w:t>
      </w:r>
      <w:r w:rsidR="00AA042D">
        <w:rPr>
          <w:rFonts w:ascii="Times New Roman" w:hAnsi="Times New Roman" w:cs="Times New Roman"/>
          <w:sz w:val="24"/>
          <w:szCs w:val="24"/>
        </w:rPr>
        <w:t>updateye</w:t>
      </w:r>
      <w:r w:rsidR="009D17AB">
        <w:rPr>
          <w:rFonts w:ascii="Times New Roman" w:hAnsi="Times New Roman" w:cs="Times New Roman"/>
          <w:sz w:val="24"/>
          <w:szCs w:val="24"/>
        </w:rPr>
        <w:t xml:space="preserve"> plugin-uri dinamic fără necesitate</w:t>
      </w:r>
      <w:r w:rsidR="00AA042D">
        <w:rPr>
          <w:rFonts w:ascii="Times New Roman" w:hAnsi="Times New Roman" w:cs="Times New Roman"/>
          <w:sz w:val="24"/>
          <w:szCs w:val="24"/>
        </w:rPr>
        <w:t>a de a face schimbări în aplicaţie</w:t>
      </w:r>
      <w:r w:rsidR="009D17AB">
        <w:rPr>
          <w:rFonts w:ascii="Times New Roman" w:hAnsi="Times New Roman" w:cs="Times New Roman"/>
          <w:sz w:val="24"/>
          <w:szCs w:val="24"/>
        </w:rPr>
        <w:t xml:space="preserve"> gazdă.</w:t>
      </w:r>
    </w:p>
    <w:p w:rsidR="00152C6A" w:rsidRPr="00E914AF" w:rsidRDefault="00526003" w:rsidP="000D5370">
      <w:pPr>
        <w:pStyle w:val="NoSpacing"/>
        <w:spacing w:line="360" w:lineRule="auto"/>
        <w:jc w:val="center"/>
      </w:pPr>
      <w:r>
        <w:rPr>
          <w:noProof/>
        </w:rPr>
        <w:drawing>
          <wp:inline distT="0" distB="0" distL="0" distR="0">
            <wp:extent cx="4483528" cy="3059244"/>
            <wp:effectExtent l="19050" t="0" r="0" b="0"/>
            <wp:docPr id="9" name="Picture 2" descr="C:\Users\Remus\Desktop\Plug-I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mus\Desktop\Plug-InExample.png"/>
                    <pic:cNvPicPr>
                      <a:picLocks noChangeAspect="1" noChangeArrowheads="1"/>
                    </pic:cNvPicPr>
                  </pic:nvPicPr>
                  <pic:blipFill>
                    <a:blip r:embed="rId15" cstate="print"/>
                    <a:srcRect/>
                    <a:stretch>
                      <a:fillRect/>
                    </a:stretch>
                  </pic:blipFill>
                  <pic:spPr bwMode="auto">
                    <a:xfrm>
                      <a:off x="0" y="0"/>
                      <a:ext cx="4486866" cy="3061522"/>
                    </a:xfrm>
                    <a:prstGeom prst="rect">
                      <a:avLst/>
                    </a:prstGeom>
                    <a:noFill/>
                    <a:ln w="9525">
                      <a:noFill/>
                      <a:miter lim="800000"/>
                      <a:headEnd/>
                      <a:tailEnd/>
                    </a:ln>
                  </pic:spPr>
                </pic:pic>
              </a:graphicData>
            </a:graphic>
          </wp:inline>
        </w:drawing>
      </w:r>
    </w:p>
    <w:p w:rsidR="00526003" w:rsidRPr="00526003" w:rsidRDefault="001C234E" w:rsidP="00A86D76">
      <w:pPr>
        <w:pStyle w:val="NoSpacing"/>
        <w:spacing w:line="360" w:lineRule="auto"/>
        <w:jc w:val="center"/>
        <w:rPr>
          <w:rFonts w:cs="Times New Roman"/>
          <w:b/>
        </w:rPr>
      </w:pPr>
      <w:r>
        <w:rPr>
          <w:rFonts w:cs="Times New Roman"/>
          <w:b/>
        </w:rPr>
        <w:t>Figura.1.8</w:t>
      </w:r>
      <w:r w:rsidR="00526003" w:rsidRPr="00526003">
        <w:rPr>
          <w:rFonts w:cs="Times New Roman"/>
          <w:b/>
        </w:rPr>
        <w:t xml:space="preserve"> - </w:t>
      </w:r>
      <w:r w:rsidR="00403FBD">
        <w:rPr>
          <w:rFonts w:cs="Times New Roman"/>
          <w:b/>
        </w:rPr>
        <w:t xml:space="preserve">Exemplu de </w:t>
      </w:r>
      <w:r w:rsidR="00AA042D">
        <w:rPr>
          <w:rFonts w:cs="Times New Roman"/>
          <w:b/>
        </w:rPr>
        <w:t xml:space="preserve">Plugin </w:t>
      </w:r>
      <w:r w:rsidR="00403FBD">
        <w:rPr>
          <w:rFonts w:cs="Times New Roman"/>
          <w:b/>
        </w:rPr>
        <w:t>Framework</w:t>
      </w:r>
    </w:p>
    <w:p w:rsidR="00AD3493" w:rsidRPr="00BD480C" w:rsidRDefault="00526003" w:rsidP="00A86D76">
      <w:pPr>
        <w:pStyle w:val="NoSpacing"/>
        <w:spacing w:line="360" w:lineRule="auto"/>
        <w:jc w:val="center"/>
        <w:rPr>
          <w:rFonts w:cs="Times New Roman"/>
          <w:i/>
        </w:rPr>
      </w:pPr>
      <w:r w:rsidRPr="00BD480C">
        <w:rPr>
          <w:rFonts w:cs="Times New Roman"/>
          <w:i/>
        </w:rPr>
        <w:t xml:space="preserve">(Sursa: </w:t>
      </w:r>
      <w:r w:rsidRPr="00BD480C">
        <w:rPr>
          <w:rFonts w:cs="Times New Roman"/>
        </w:rPr>
        <w:t>en.wikipedia.org/wiki/File:Plug-InExample.png</w:t>
      </w:r>
      <w:r w:rsidRPr="00BD480C">
        <w:rPr>
          <w:rFonts w:cs="Times New Roman"/>
          <w:i/>
        </w:rPr>
        <w:t>)</w:t>
      </w:r>
    </w:p>
    <w:p w:rsidR="00D90D0B" w:rsidRPr="00140FE0" w:rsidRDefault="00491B77" w:rsidP="00EB7FF1">
      <w:pPr>
        <w:pStyle w:val="NoSpacing"/>
        <w:spacing w:line="360" w:lineRule="auto"/>
        <w:jc w:val="both"/>
        <w:rPr>
          <w:b/>
          <w:i/>
        </w:rPr>
      </w:pPr>
      <w:r w:rsidRPr="00140FE0">
        <w:rPr>
          <w:b/>
          <w:i/>
        </w:rPr>
        <w:t>"</w:t>
      </w:r>
      <w:r w:rsidR="004217B5" w:rsidRPr="004217B5">
        <w:rPr>
          <w:rFonts w:ascii="Calibri" w:hAnsi="Calibri" w:cs="Calibri"/>
          <w:b/>
          <w:bCs/>
          <w:i/>
          <w:iCs/>
        </w:rPr>
        <w:t xml:space="preserve"> </w:t>
      </w:r>
      <w:r w:rsidR="004217B5" w:rsidRPr="000D5370">
        <w:rPr>
          <w:rFonts w:cs="Times New Roman"/>
          <w:b/>
          <w:bCs/>
          <w:i/>
          <w:iCs/>
        </w:rPr>
        <w:t>Diferenţa</w:t>
      </w:r>
      <w:r w:rsidR="004217B5" w:rsidRPr="000D5370">
        <w:rPr>
          <w:rFonts w:cs="Times New Roman"/>
          <w:b/>
          <w:i/>
        </w:rPr>
        <w:t xml:space="preserve"> </w:t>
      </w:r>
      <w:r w:rsidR="000D5370">
        <w:rPr>
          <w:rFonts w:cs="Times New Roman"/>
          <w:b/>
          <w:i/>
        </w:rPr>
        <w:t>dintre Plugin ş</w:t>
      </w:r>
      <w:r w:rsidR="000F038F" w:rsidRPr="000D5370">
        <w:rPr>
          <w:rFonts w:cs="Times New Roman"/>
          <w:b/>
          <w:i/>
        </w:rPr>
        <w:t>i</w:t>
      </w:r>
      <w:r w:rsidR="000F038F">
        <w:rPr>
          <w:b/>
          <w:i/>
        </w:rPr>
        <w:t xml:space="preserve"> extensie</w:t>
      </w:r>
    </w:p>
    <w:p w:rsidR="00B422A0" w:rsidRDefault="005102C4" w:rsidP="00E749AB">
      <w:pPr>
        <w:autoSpaceDE w:val="0"/>
        <w:autoSpaceDN w:val="0"/>
        <w:adjustRightInd w:val="0"/>
        <w:spacing w:after="0" w:line="360" w:lineRule="auto"/>
        <w:jc w:val="both"/>
        <w:rPr>
          <w:rFonts w:ascii="Times New Roman" w:hAnsi="Times New Roman" w:cs="Times New Roman"/>
          <w:i/>
          <w:iCs/>
          <w:sz w:val="24"/>
          <w:szCs w:val="24"/>
        </w:rPr>
      </w:pPr>
      <w:r w:rsidRPr="00140FE0">
        <w:rPr>
          <w:i/>
        </w:rPr>
        <w:lastRenderedPageBreak/>
        <w:tab/>
      </w:r>
      <w:r w:rsidR="004217B5">
        <w:rPr>
          <w:rFonts w:ascii="Times New Roman" w:hAnsi="Times New Roman" w:cs="Times New Roman"/>
          <w:i/>
          <w:iCs/>
          <w:sz w:val="24"/>
          <w:szCs w:val="24"/>
        </w:rPr>
        <w:t xml:space="preserve">Extensiile diferă semnificativ faţă de plugin-uri. Plugin-urile de obicei au un set mic de competenţe. De exemplu, impulsul original din spatele dezvoltării softului Mozilla Firefox a fost urmărit de o mică aplicaţie de bază, lăsând funcţionalitate personală să fie implementată de către extensii pentru a evita viitoare </w:t>
      </w:r>
      <w:r w:rsidR="00AA042D">
        <w:rPr>
          <w:rFonts w:ascii="Times New Roman" w:hAnsi="Times New Roman" w:cs="Times New Roman"/>
          <w:i/>
          <w:iCs/>
          <w:sz w:val="24"/>
          <w:szCs w:val="24"/>
        </w:rPr>
        <w:t xml:space="preserve">defecţiuni </w:t>
      </w:r>
      <w:r w:rsidR="004217B5">
        <w:rPr>
          <w:rFonts w:ascii="Times New Roman" w:hAnsi="Times New Roman" w:cs="Times New Roman"/>
          <w:i/>
          <w:iCs/>
          <w:sz w:val="24"/>
          <w:szCs w:val="24"/>
        </w:rPr>
        <w:t>tehnice. Acest lucru este în contrast</w:t>
      </w:r>
      <w:r w:rsidR="00AA042D">
        <w:rPr>
          <w:rFonts w:ascii="Times New Roman" w:hAnsi="Times New Roman" w:cs="Times New Roman"/>
          <w:i/>
          <w:iCs/>
          <w:sz w:val="24"/>
          <w:szCs w:val="24"/>
        </w:rPr>
        <w:t xml:space="preserve"> cu abordarea "kitchen sink" a predecesorlor</w:t>
      </w:r>
      <w:r w:rsidR="004217B5">
        <w:rPr>
          <w:rFonts w:ascii="Times New Roman" w:hAnsi="Times New Roman" w:cs="Times New Roman"/>
          <w:i/>
          <w:iCs/>
          <w:sz w:val="24"/>
          <w:szCs w:val="24"/>
        </w:rPr>
        <w:t>i săi, Mozilla Application Suite şi Netscape 6 şi 7. Din fericire, după integrare, extensiile pot fi văzute ca şi o parte din aplicaţie în sine, adaptate de la un set de module opţionale.</w:t>
      </w:r>
    </w:p>
    <w:p w:rsidR="00E749AB" w:rsidRPr="00E749AB" w:rsidRDefault="00E749AB" w:rsidP="00E749AB">
      <w:pPr>
        <w:autoSpaceDE w:val="0"/>
        <w:autoSpaceDN w:val="0"/>
        <w:adjustRightInd w:val="0"/>
        <w:spacing w:after="0" w:line="360" w:lineRule="auto"/>
        <w:jc w:val="both"/>
        <w:rPr>
          <w:rFonts w:ascii="Calibri" w:hAnsi="Calibri" w:cs="Calibri"/>
          <w:b/>
          <w:bCs/>
          <w:i/>
          <w:iCs/>
        </w:rPr>
      </w:pPr>
    </w:p>
    <w:p w:rsidR="00B422A0" w:rsidRPr="00EF4200" w:rsidRDefault="00B422A0" w:rsidP="00EB7FF1">
      <w:pPr>
        <w:pStyle w:val="NoSpacing"/>
        <w:spacing w:line="360" w:lineRule="auto"/>
        <w:jc w:val="both"/>
        <w:rPr>
          <w:b/>
          <w:i/>
        </w:rPr>
      </w:pPr>
      <w:r w:rsidRPr="00EF4200">
        <w:rPr>
          <w:b/>
          <w:i/>
        </w:rPr>
        <w:t>Ist</w:t>
      </w:r>
      <w:r w:rsidR="00CB4E59">
        <w:rPr>
          <w:b/>
          <w:i/>
        </w:rPr>
        <w:t>oria ş</w:t>
      </w:r>
      <w:r w:rsidR="000F038F">
        <w:rPr>
          <w:b/>
          <w:i/>
        </w:rPr>
        <w:t>i dezvoltarea Plugin-ului</w:t>
      </w:r>
    </w:p>
    <w:p w:rsidR="000D59BC" w:rsidRPr="008B01F7" w:rsidRDefault="00B422A0" w:rsidP="006C496B">
      <w:pPr>
        <w:pStyle w:val="NoSpacing"/>
        <w:spacing w:line="360" w:lineRule="auto"/>
        <w:jc w:val="both"/>
        <w:rPr>
          <w:rFonts w:cs="Times New Roman"/>
          <w:i/>
          <w:szCs w:val="24"/>
        </w:rPr>
      </w:pPr>
      <w:r w:rsidRPr="00EF4200">
        <w:rPr>
          <w:i/>
        </w:rPr>
        <w:tab/>
      </w:r>
      <w:r w:rsidR="000D59BC" w:rsidRPr="008B01F7">
        <w:rPr>
          <w:rFonts w:cs="Times New Roman"/>
          <w:i/>
          <w:szCs w:val="24"/>
        </w:rPr>
        <w:t>Plugin-ul a apărut la începutul anilor 1970 când EDT text editor funcţiona pe sistemul de operare Unisys VS/9 folosind seriile Univac 90/60 şi oferind calculatorului abilitatea de a rula un program în text editor şi permiţându-i unui astfel de program accesul la "editor buffer", dându-i posibilitatea astfel unui program extern să acceseze o secţiune de editare în memorie. Programul plugin poate face apel la editor pentru efectuarea servicilor de editare pe "buffer", pe care editorul îl împarte cu plugin-ul. Compilatorul Waterloo Fortran a folosit această îmbunătăţire pentru a permite compilarea interactivă a programelor Fortran editate de EDT.</w:t>
      </w:r>
    </w:p>
    <w:p w:rsidR="000D59BC" w:rsidRPr="008B01F7" w:rsidRDefault="000D59BC" w:rsidP="006C496B">
      <w:pPr>
        <w:pStyle w:val="NoSpacing"/>
        <w:spacing w:line="360" w:lineRule="auto"/>
        <w:jc w:val="both"/>
        <w:rPr>
          <w:rFonts w:cs="Times New Roman"/>
          <w:i/>
          <w:szCs w:val="24"/>
        </w:rPr>
      </w:pPr>
      <w:r w:rsidRPr="008B01F7">
        <w:rPr>
          <w:rFonts w:cs="Times New Roman"/>
          <w:i/>
          <w:szCs w:val="24"/>
        </w:rPr>
        <w:t xml:space="preserve">Pe sistemul de operare Macintosh au fost introduse pentru prima dată aplicaţiile software ce includeau funcţionalitatea plugin-urilor </w:t>
      </w:r>
      <w:r w:rsidRPr="008B01F7">
        <w:rPr>
          <w:rFonts w:cs="Times New Roman"/>
          <w:i/>
          <w:iCs/>
          <w:szCs w:val="24"/>
        </w:rPr>
        <w:t>încorporate</w:t>
      </w:r>
      <w:r w:rsidRPr="008B01F7">
        <w:rPr>
          <w:rFonts w:cs="Times New Roman"/>
          <w:i/>
          <w:szCs w:val="24"/>
        </w:rPr>
        <w:t xml:space="preserve"> HyperCard şi QuarkXPress, amândouă lansate în 1987. În 1988, Silicon Bach Software a inclus funcţionalitatea plugin-ului în Digital Darkroom şi SuperPaint, iar Ed Bomke a inventat termenul de Plugin.</w:t>
      </w:r>
    </w:p>
    <w:p w:rsidR="005102C4" w:rsidRDefault="000D59BC" w:rsidP="006C496B">
      <w:pPr>
        <w:pStyle w:val="NoSpacing"/>
        <w:spacing w:line="360" w:lineRule="auto"/>
        <w:jc w:val="both"/>
        <w:rPr>
          <w:rFonts w:cs="Times New Roman"/>
          <w:i/>
          <w:szCs w:val="24"/>
        </w:rPr>
      </w:pPr>
      <w:r w:rsidRPr="008B01F7">
        <w:rPr>
          <w:rFonts w:cs="Times New Roman"/>
          <w:i/>
          <w:szCs w:val="24"/>
        </w:rPr>
        <w:tab/>
        <w:t>În prezent, programele ce beneficiază de funcţionalitatea implementării plugin-urilor folosesc librării comune instalate obligatoriu într-un loc prescris de aplicaţiile gazdă. HyperCard suportă facilităţi similare, dar mult mai comun includ codul plugin-ului în documentele însuşi HyperCard."</w:t>
      </w:r>
      <w:r w:rsidR="009A1582">
        <w:rPr>
          <w:rStyle w:val="FootnoteReference"/>
          <w:rFonts w:cs="Times New Roman"/>
          <w:i/>
          <w:szCs w:val="24"/>
        </w:rPr>
        <w:footnoteReference w:id="4"/>
      </w:r>
    </w:p>
    <w:p w:rsidR="00CB4E59" w:rsidRPr="004217B5" w:rsidRDefault="00CB4E59" w:rsidP="00CB4E59">
      <w:pPr>
        <w:pStyle w:val="NoSpacing"/>
        <w:spacing w:line="360" w:lineRule="auto"/>
      </w:pPr>
    </w:p>
    <w:p w:rsidR="005102C4" w:rsidRDefault="000F038F" w:rsidP="00EB7FF1">
      <w:pPr>
        <w:pStyle w:val="NoSpacing"/>
        <w:spacing w:line="360" w:lineRule="auto"/>
        <w:jc w:val="both"/>
        <w:rPr>
          <w:b/>
        </w:rPr>
      </w:pPr>
      <w:r>
        <w:rPr>
          <w:b/>
        </w:rPr>
        <w:t>Crearea unui Plugin pentru Maya</w:t>
      </w:r>
    </w:p>
    <w:p w:rsidR="004217B5" w:rsidRDefault="005C1384" w:rsidP="004217B5">
      <w:pPr>
        <w:autoSpaceDE w:val="0"/>
        <w:autoSpaceDN w:val="0"/>
        <w:adjustRightInd w:val="0"/>
        <w:spacing w:after="0" w:line="360" w:lineRule="auto"/>
        <w:jc w:val="both"/>
        <w:rPr>
          <w:rFonts w:ascii="Times New Roman" w:hAnsi="Times New Roman" w:cs="Times New Roman"/>
          <w:sz w:val="24"/>
          <w:szCs w:val="24"/>
        </w:rPr>
      </w:pPr>
      <w:r>
        <w:tab/>
      </w:r>
      <w:r w:rsidR="00D71858">
        <w:rPr>
          <w:rFonts w:ascii="Times New Roman" w:hAnsi="Times New Roman" w:cs="Times New Roman"/>
          <w:sz w:val="24"/>
          <w:szCs w:val="24"/>
        </w:rPr>
        <w:t xml:space="preserve">La fel cum </w:t>
      </w:r>
      <w:r w:rsidR="004217B5">
        <w:rPr>
          <w:rFonts w:ascii="Times New Roman" w:hAnsi="Times New Roman" w:cs="Times New Roman"/>
          <w:sz w:val="24"/>
          <w:szCs w:val="24"/>
        </w:rPr>
        <w:t>a</w:t>
      </w:r>
      <w:r w:rsidR="00D71858">
        <w:rPr>
          <w:rFonts w:ascii="Times New Roman" w:hAnsi="Times New Roman" w:cs="Times New Roman"/>
          <w:sz w:val="24"/>
          <w:szCs w:val="24"/>
        </w:rPr>
        <w:t xml:space="preserve"> fost</w:t>
      </w:r>
      <w:r w:rsidR="004217B5">
        <w:rPr>
          <w:rFonts w:ascii="Times New Roman" w:hAnsi="Times New Roman" w:cs="Times New Roman"/>
          <w:sz w:val="24"/>
          <w:szCs w:val="24"/>
        </w:rPr>
        <w:t xml:space="preserve"> menţionat mai sus, accesul la codul sursă al softurilor este interzis pentru utilizatori. În acelaşi timp utilizatorii softului Autodesk Maya, în cele mai multe cazuri utilizatorii făcând parte dintr-un studio, doresc să facă modificări softului pentru a realiza finalizarea unui proiect. Aceşti utilizatori fac parte din departamentul numit "Pipeline", şi au ca scop întreţinerea funcţionalităţii în întregime a softurilor şi rezolvarea problemelor tehnice </w:t>
      </w:r>
      <w:r w:rsidR="004217B5">
        <w:rPr>
          <w:rFonts w:ascii="Times New Roman" w:hAnsi="Times New Roman" w:cs="Times New Roman"/>
          <w:sz w:val="24"/>
          <w:szCs w:val="24"/>
        </w:rPr>
        <w:lastRenderedPageBreak/>
        <w:t>apărute în timpul producţiei. Din cauza numărului mare de ar</w:t>
      </w:r>
      <w:r w:rsidR="00D71858">
        <w:rPr>
          <w:rFonts w:ascii="Times New Roman" w:hAnsi="Times New Roman" w:cs="Times New Roman"/>
          <w:sz w:val="24"/>
          <w:szCs w:val="24"/>
        </w:rPr>
        <w:t>tişti care</w:t>
      </w:r>
      <w:r w:rsidR="004217B5">
        <w:rPr>
          <w:rFonts w:ascii="Times New Roman" w:hAnsi="Times New Roman" w:cs="Times New Roman"/>
          <w:sz w:val="24"/>
          <w:szCs w:val="24"/>
        </w:rPr>
        <w:t xml:space="preserve"> participă la un proiect, sau chiar numărul total de artişti angajaţi într-un studio, departamentul Pipeline ţine sub control rezolvarea problemelor folosind diverse plugin-uri ce sunt instalate pe toate calculatoarele (sau într-un studio mai modern, plugin-urile sunt instalate şi utilizate de către artişti direct de pe servere).</w:t>
      </w:r>
    </w:p>
    <w:p w:rsidR="005102C4" w:rsidRDefault="004217B5" w:rsidP="000D537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Cu ajutorul acestei abilităţi, artişti</w:t>
      </w:r>
      <w:r w:rsidR="00D71858">
        <w:rPr>
          <w:rFonts w:ascii="Times New Roman" w:hAnsi="Times New Roman" w:cs="Times New Roman"/>
          <w:sz w:val="24"/>
          <w:szCs w:val="24"/>
        </w:rPr>
        <w:t>i</w:t>
      </w:r>
      <w:r>
        <w:rPr>
          <w:rFonts w:ascii="Times New Roman" w:hAnsi="Times New Roman" w:cs="Times New Roman"/>
          <w:sz w:val="24"/>
          <w:szCs w:val="24"/>
        </w:rPr>
        <w:t xml:space="preserve"> îşi crează Plugin-uri </w:t>
      </w:r>
      <w:r w:rsidR="00D71858">
        <w:rPr>
          <w:rFonts w:ascii="Times New Roman" w:hAnsi="Times New Roman" w:cs="Times New Roman"/>
          <w:sz w:val="24"/>
          <w:szCs w:val="24"/>
        </w:rPr>
        <w:t>pentru a le uşura munca, şi tot</w:t>
      </w:r>
      <w:r>
        <w:rPr>
          <w:rFonts w:ascii="Times New Roman" w:hAnsi="Times New Roman" w:cs="Times New Roman"/>
          <w:sz w:val="24"/>
          <w:szCs w:val="24"/>
        </w:rPr>
        <w:t>odată pentru a preveni generarea unor erori inevitabile. În capitolele următoare se va prezenta limbajul de programare Python folosit pentru crearea unui astfel de script, integrarea limbajului de programare Python în softul Autodesk Maya, descrierea şi funcţionalitatea unui astfel de plugin plus modul de utilizare a</w:t>
      </w:r>
      <w:r w:rsidR="00D71858">
        <w:rPr>
          <w:rFonts w:ascii="Times New Roman" w:hAnsi="Times New Roman" w:cs="Times New Roman"/>
          <w:sz w:val="24"/>
          <w:szCs w:val="24"/>
        </w:rPr>
        <w:t>l</w:t>
      </w:r>
      <w:r>
        <w:rPr>
          <w:rFonts w:ascii="Times New Roman" w:hAnsi="Times New Roman" w:cs="Times New Roman"/>
          <w:sz w:val="24"/>
          <w:szCs w:val="24"/>
        </w:rPr>
        <w:t xml:space="preserve"> acestuia.</w:t>
      </w: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0D5370" w:rsidRP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D90D0B" w:rsidRPr="00380C8C" w:rsidRDefault="00D90D0B" w:rsidP="00A86D76">
      <w:pPr>
        <w:pStyle w:val="Heading1"/>
        <w:spacing w:line="360" w:lineRule="auto"/>
        <w:rPr>
          <w:rFonts w:cs="Times New Roman"/>
          <w:szCs w:val="30"/>
        </w:rPr>
      </w:pPr>
      <w:bookmarkStart w:id="8" w:name="_Toc377983387"/>
      <w:r w:rsidRPr="003A0A72">
        <w:rPr>
          <w:rFonts w:cs="Times New Roman"/>
          <w:szCs w:val="30"/>
        </w:rPr>
        <w:lastRenderedPageBreak/>
        <w:t xml:space="preserve">Capitolul 2.  </w:t>
      </w:r>
      <w:bookmarkEnd w:id="8"/>
      <w:r w:rsidR="005E2775">
        <w:rPr>
          <w:rFonts w:cs="Times New Roman"/>
          <w:szCs w:val="30"/>
        </w:rPr>
        <w:t xml:space="preserve">Programarea </w:t>
      </w:r>
      <w:r w:rsidR="007929AD" w:rsidRPr="007929AD">
        <w:rPr>
          <w:rFonts w:cs="Times New Roman"/>
          <w:szCs w:val="30"/>
        </w:rPr>
        <w:t>orientat</w:t>
      </w:r>
      <w:r w:rsidR="007929AD" w:rsidRPr="007929AD">
        <w:rPr>
          <w:rFonts w:cs="Times New Roman"/>
          <w:szCs w:val="30"/>
          <w:lang w:val="ro-RO"/>
        </w:rPr>
        <w:t>ă</w:t>
      </w:r>
      <w:r w:rsidR="005E2775">
        <w:rPr>
          <w:rFonts w:cs="Times New Roman"/>
          <w:szCs w:val="30"/>
          <w:lang w:val="ro-RO"/>
        </w:rPr>
        <w:t xml:space="preserve"> pe </w:t>
      </w:r>
      <w:r w:rsidR="005E2775" w:rsidRPr="007929AD">
        <w:rPr>
          <w:rFonts w:cs="Times New Roman"/>
          <w:szCs w:val="30"/>
        </w:rPr>
        <w:t>obiect</w:t>
      </w:r>
      <w:r w:rsidR="005E2775">
        <w:rPr>
          <w:rFonts w:cs="Times New Roman"/>
          <w:szCs w:val="30"/>
        </w:rPr>
        <w:t>e</w:t>
      </w:r>
      <w:r w:rsidR="007929AD" w:rsidRPr="007929AD">
        <w:rPr>
          <w:rFonts w:cs="Times New Roman"/>
          <w:szCs w:val="30"/>
          <w:lang w:val="ro-RO"/>
        </w:rPr>
        <w:t xml:space="preserve"> în Python.</w:t>
      </w:r>
      <w:r w:rsidR="007929AD" w:rsidRPr="007929AD">
        <w:rPr>
          <w:rFonts w:cs="Times New Roman"/>
          <w:szCs w:val="30"/>
          <w:lang w:val="ro-RO"/>
        </w:rPr>
        <w:br/>
        <w:t>Interacţiunea Python cu Maya</w:t>
      </w:r>
    </w:p>
    <w:p w:rsidR="00E5217A" w:rsidRPr="00380C8C" w:rsidRDefault="00E5217A" w:rsidP="00A86D76">
      <w:pPr>
        <w:pStyle w:val="NoSpacing"/>
        <w:spacing w:line="360" w:lineRule="auto"/>
        <w:rPr>
          <w:rFonts w:cs="Times New Roman"/>
        </w:rPr>
      </w:pPr>
    </w:p>
    <w:p w:rsidR="0079613B" w:rsidRPr="00E95AF8" w:rsidRDefault="002F7043" w:rsidP="00E95AF8">
      <w:pPr>
        <w:autoSpaceDE w:val="0"/>
        <w:autoSpaceDN w:val="0"/>
        <w:adjustRightInd w:val="0"/>
        <w:spacing w:after="0" w:line="360" w:lineRule="auto"/>
        <w:jc w:val="both"/>
        <w:rPr>
          <w:rFonts w:ascii="Times New Roman" w:hAnsi="Times New Roman" w:cs="Times New Roman"/>
          <w:sz w:val="24"/>
          <w:szCs w:val="24"/>
        </w:rPr>
      </w:pPr>
      <w:r w:rsidRPr="00380C8C">
        <w:rPr>
          <w:rFonts w:cs="Times New Roman"/>
        </w:rPr>
        <w:tab/>
      </w:r>
      <w:r w:rsidR="00790EE7">
        <w:rPr>
          <w:rFonts w:ascii="Times New Roman" w:hAnsi="Times New Roman" w:cs="Times New Roman"/>
          <w:sz w:val="24"/>
          <w:szCs w:val="24"/>
        </w:rPr>
        <w:t xml:space="preserve">Pentru a înţelege ce se poate crea cu Python în Maya, trebuie mai întâi să înţelegem cum a fost Maya proiectată. Sunt câteva moduri în care utilizatorii pot interacţiona sau modifica programul Maya. Metoda standard este capacitatea de a folosi Maya's graphical </w:t>
      </w:r>
      <w:r w:rsidR="00462847">
        <w:rPr>
          <w:rFonts w:ascii="Times New Roman" w:hAnsi="Times New Roman" w:cs="Times New Roman"/>
          <w:sz w:val="24"/>
          <w:szCs w:val="24"/>
        </w:rPr>
        <w:t>user</w:t>
      </w:r>
      <w:r w:rsidR="00790EE7">
        <w:rPr>
          <w:rFonts w:ascii="Times New Roman" w:hAnsi="Times New Roman" w:cs="Times New Roman"/>
          <w:sz w:val="24"/>
          <w:szCs w:val="24"/>
        </w:rPr>
        <w:t xml:space="preserve">interface (GUI). Această lucrează ca oricare altă aplicaţie software: utilizatorii apasă butoane sau selectează elemente din meniuri ce crează sau modifică documentele </w:t>
      </w:r>
      <w:r w:rsidR="00D71858">
        <w:rPr>
          <w:rFonts w:ascii="Times New Roman" w:hAnsi="Times New Roman" w:cs="Times New Roman"/>
          <w:sz w:val="24"/>
          <w:szCs w:val="24"/>
        </w:rPr>
        <w:t>ori</w:t>
      </w:r>
      <w:r w:rsidR="00790EE7">
        <w:rPr>
          <w:rFonts w:ascii="Times New Roman" w:hAnsi="Times New Roman" w:cs="Times New Roman"/>
          <w:sz w:val="24"/>
          <w:szCs w:val="24"/>
        </w:rPr>
        <w:t xml:space="preserve"> spaţiul de lucru al lor. Pe lângă multe alte aplicaţii software, programul Maya este unic în multe feluri. Maya este un program open product, creat pentru a fi capabil să suporte noi modificări, </w:t>
      </w:r>
      <w:r w:rsidR="00D71858">
        <w:rPr>
          <w:rFonts w:ascii="Times New Roman" w:hAnsi="Times New Roman" w:cs="Times New Roman"/>
          <w:sz w:val="24"/>
          <w:szCs w:val="24"/>
        </w:rPr>
        <w:t>a</w:t>
      </w:r>
      <w:r w:rsidR="00790EE7">
        <w:rPr>
          <w:rFonts w:ascii="Times New Roman" w:hAnsi="Times New Roman" w:cs="Times New Roman"/>
          <w:sz w:val="24"/>
          <w:szCs w:val="24"/>
        </w:rPr>
        <w:t>ce</w:t>
      </w:r>
      <w:r w:rsidR="00D71858">
        <w:rPr>
          <w:rFonts w:ascii="Times New Roman" w:hAnsi="Times New Roman" w:cs="Times New Roman"/>
          <w:sz w:val="24"/>
          <w:szCs w:val="24"/>
        </w:rPr>
        <w:t>stea pot</w:t>
      </w:r>
      <w:r w:rsidR="00790EE7">
        <w:rPr>
          <w:rFonts w:ascii="Times New Roman" w:hAnsi="Times New Roman" w:cs="Times New Roman"/>
          <w:sz w:val="24"/>
          <w:szCs w:val="24"/>
        </w:rPr>
        <w:t xml:space="preserve"> include de la o simplă comandă care afişează numele unui obiect până la modificarea interfeţei.</w:t>
      </w:r>
    </w:p>
    <w:p w:rsidR="00212D90" w:rsidRPr="00E17614" w:rsidRDefault="00BF06B1" w:rsidP="00790EE7">
      <w:pPr>
        <w:pStyle w:val="Heading2"/>
        <w:spacing w:line="360" w:lineRule="auto"/>
        <w:jc w:val="both"/>
        <w:rPr>
          <w:rFonts w:cs="Times New Roman"/>
        </w:rPr>
      </w:pPr>
      <w:bookmarkStart w:id="9" w:name="_Toc377983388"/>
      <w:r>
        <w:rPr>
          <w:rFonts w:cs="Times New Roman"/>
        </w:rPr>
        <w:t>Interacţionă</w:t>
      </w:r>
      <w:r w:rsidR="00310986" w:rsidRPr="003A0A72">
        <w:rPr>
          <w:rFonts w:cs="Times New Roman"/>
        </w:rPr>
        <w:t>ri cu Maya</w:t>
      </w:r>
      <w:r w:rsidR="00705E34">
        <w:rPr>
          <w:rFonts w:cs="Times New Roman"/>
        </w:rPr>
        <w:t xml:space="preserve"> [1]</w:t>
      </w:r>
      <w:bookmarkEnd w:id="9"/>
    </w:p>
    <w:p w:rsidR="00E5217A" w:rsidRPr="00790EE7" w:rsidRDefault="00310986" w:rsidP="00790EE7">
      <w:pPr>
        <w:pStyle w:val="NoSpacing"/>
        <w:spacing w:line="360" w:lineRule="auto"/>
      </w:pPr>
      <w:r w:rsidRPr="00E17614">
        <w:rPr>
          <w:rFonts w:cs="Times New Roman"/>
        </w:rPr>
        <w:tab/>
      </w:r>
      <w:r w:rsidR="00790EE7">
        <w:t xml:space="preserve">Autodesk a creat 4 interfeţe de programare care interacţionează cu Maya, folosind 3 limbaje de programare diferite. Orice obiect creat în Maya va folosi câteva combinaţii dintre aceste interfeţe ca să creeze rezultatul văzut în workspace. În </w:t>
      </w:r>
      <w:r w:rsidR="00DF3857">
        <w:t>Figura</w:t>
      </w:r>
      <w:r w:rsidR="00790EE7">
        <w:t xml:space="preserve"> 2.1 se ilustrează cum aceste interfeţe interacţionează cu Maya.</w:t>
      </w:r>
    </w:p>
    <w:p w:rsidR="00B06073" w:rsidRPr="00E17614" w:rsidRDefault="000F66D4" w:rsidP="00A86D76">
      <w:pPr>
        <w:pStyle w:val="NoSpacing"/>
        <w:spacing w:line="360" w:lineRule="auto"/>
        <w:jc w:val="center"/>
        <w:rPr>
          <w:rFonts w:cs="Times New Roman"/>
        </w:rPr>
      </w:pPr>
      <w:r>
        <w:rPr>
          <w:rFonts w:cs="Times New Roman"/>
          <w:noProof/>
        </w:rPr>
        <w:drawing>
          <wp:inline distT="0" distB="0" distL="0" distR="0">
            <wp:extent cx="3777539" cy="2948026"/>
            <wp:effectExtent l="19050" t="0" r="0" b="0"/>
            <wp:docPr id="3" name="Picture 1" descr="D:\Facultate\Examen final - Licenta\Lucrare licenta Remus Avram\Imagini\Arhitectura interfetei programului Ma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cultate\Examen final - Licenta\Lucrare licenta Remus Avram\Imagini\Arhitectura interfetei programului Maya.png"/>
                    <pic:cNvPicPr>
                      <a:picLocks noChangeAspect="1" noChangeArrowheads="1"/>
                    </pic:cNvPicPr>
                  </pic:nvPicPr>
                  <pic:blipFill>
                    <a:blip r:embed="rId16" cstate="print"/>
                    <a:srcRect/>
                    <a:stretch>
                      <a:fillRect/>
                    </a:stretch>
                  </pic:blipFill>
                  <pic:spPr bwMode="auto">
                    <a:xfrm>
                      <a:off x="0" y="0"/>
                      <a:ext cx="3782543" cy="2951931"/>
                    </a:xfrm>
                    <a:prstGeom prst="rect">
                      <a:avLst/>
                    </a:prstGeom>
                    <a:noFill/>
                    <a:ln w="9525">
                      <a:noFill/>
                      <a:miter lim="800000"/>
                      <a:headEnd/>
                      <a:tailEnd/>
                    </a:ln>
                  </pic:spPr>
                </pic:pic>
              </a:graphicData>
            </a:graphic>
          </wp:inline>
        </w:drawing>
      </w:r>
    </w:p>
    <w:p w:rsidR="00B06073" w:rsidRDefault="00CA14B1" w:rsidP="00A86D76">
      <w:pPr>
        <w:pStyle w:val="NoSpacing"/>
        <w:spacing w:line="360" w:lineRule="auto"/>
        <w:jc w:val="center"/>
        <w:rPr>
          <w:rFonts w:cs="Times New Roman"/>
          <w:b/>
        </w:rPr>
      </w:pPr>
      <w:r w:rsidRPr="00E17614">
        <w:rPr>
          <w:rFonts w:cs="Times New Roman"/>
          <w:b/>
        </w:rPr>
        <w:t>F</w:t>
      </w:r>
      <w:r w:rsidR="00B06073" w:rsidRPr="00E17614">
        <w:rPr>
          <w:rFonts w:cs="Times New Roman"/>
          <w:b/>
        </w:rPr>
        <w:t>ig</w:t>
      </w:r>
      <w:r w:rsidR="00F81523" w:rsidRPr="00E17614">
        <w:rPr>
          <w:rFonts w:cs="Times New Roman"/>
          <w:b/>
        </w:rPr>
        <w:t>ura</w:t>
      </w:r>
      <w:r w:rsidR="00B06073" w:rsidRPr="00E17614">
        <w:rPr>
          <w:rFonts w:cs="Times New Roman"/>
          <w:b/>
        </w:rPr>
        <w:t>.</w:t>
      </w:r>
      <w:r w:rsidR="003F41F8">
        <w:rPr>
          <w:rFonts w:cs="Times New Roman"/>
          <w:b/>
        </w:rPr>
        <w:t>2</w:t>
      </w:r>
      <w:r w:rsidR="00B06073" w:rsidRPr="00E17614">
        <w:rPr>
          <w:rFonts w:cs="Times New Roman"/>
          <w:b/>
        </w:rPr>
        <w:t>.1</w:t>
      </w:r>
      <w:r w:rsidR="00BF06B1">
        <w:rPr>
          <w:rFonts w:cs="Times New Roman"/>
          <w:b/>
        </w:rPr>
        <w:t xml:space="preserve"> - Arhitectura interfeţ</w:t>
      </w:r>
      <w:r w:rsidRPr="00E17614">
        <w:rPr>
          <w:rFonts w:cs="Times New Roman"/>
          <w:b/>
        </w:rPr>
        <w:t xml:space="preserve">ei </w:t>
      </w:r>
      <w:r w:rsidR="000D5370">
        <w:rPr>
          <w:rFonts w:cs="Times New Roman"/>
          <w:b/>
        </w:rPr>
        <w:t>program</w:t>
      </w:r>
      <w:r w:rsidR="000F038F">
        <w:rPr>
          <w:rFonts w:cs="Times New Roman"/>
          <w:b/>
        </w:rPr>
        <w:t>ului Maya</w:t>
      </w:r>
    </w:p>
    <w:p w:rsidR="0079613B" w:rsidRPr="00446E07" w:rsidRDefault="00241C45" w:rsidP="00446E07">
      <w:pPr>
        <w:pStyle w:val="NoSpacing"/>
        <w:spacing w:line="360" w:lineRule="auto"/>
        <w:jc w:val="center"/>
        <w:rPr>
          <w:rFonts w:cs="Times New Roman"/>
          <w:b/>
          <w:sz w:val="22"/>
        </w:rPr>
      </w:pPr>
      <w:r w:rsidRPr="00780FC0">
        <w:rPr>
          <w:rFonts w:cs="Times New Roman"/>
          <w:i/>
          <w:sz w:val="22"/>
        </w:rPr>
        <w:t xml:space="preserve">(Sursa: </w:t>
      </w:r>
      <w:r w:rsidR="00BD480C">
        <w:rPr>
          <w:rFonts w:cs="Times New Roman"/>
          <w:i/>
          <w:sz w:val="22"/>
        </w:rPr>
        <w:t>Maya Python for Games and Film. A complete Reference for Maya Python and the Maya Python API, Adam Mechtley, Ryan Trowbridge, Morgan Kaufmann, Unite State of America, 2012</w:t>
      </w:r>
      <w:r w:rsidRPr="00780FC0">
        <w:rPr>
          <w:rFonts w:cs="Times New Roman"/>
          <w:i/>
          <w:sz w:val="22"/>
        </w:rPr>
        <w:t>)</w:t>
      </w:r>
    </w:p>
    <w:p w:rsidR="000D5370" w:rsidRDefault="000D5370" w:rsidP="00EB7FF1">
      <w:pPr>
        <w:pStyle w:val="NoSpacing"/>
        <w:spacing w:line="360" w:lineRule="auto"/>
        <w:jc w:val="both"/>
        <w:rPr>
          <w:b/>
          <w:sz w:val="26"/>
          <w:szCs w:val="26"/>
        </w:rPr>
      </w:pPr>
    </w:p>
    <w:p w:rsidR="0079613B" w:rsidRPr="000D5370" w:rsidRDefault="002D38C6" w:rsidP="00EB7FF1">
      <w:pPr>
        <w:pStyle w:val="NoSpacing"/>
        <w:spacing w:line="360" w:lineRule="auto"/>
        <w:jc w:val="both"/>
        <w:rPr>
          <w:b/>
          <w:sz w:val="26"/>
          <w:szCs w:val="26"/>
        </w:rPr>
      </w:pPr>
      <w:r w:rsidRPr="009B0770">
        <w:rPr>
          <w:b/>
          <w:sz w:val="26"/>
          <w:szCs w:val="26"/>
        </w:rPr>
        <w:lastRenderedPageBreak/>
        <w:t>Maya Embedded Language (MEL)</w:t>
      </w:r>
      <w:r w:rsidR="00705E34">
        <w:rPr>
          <w:b/>
          <w:sz w:val="26"/>
          <w:szCs w:val="26"/>
        </w:rPr>
        <w:t xml:space="preserve"> [1]</w:t>
      </w:r>
    </w:p>
    <w:p w:rsidR="00E95AF8" w:rsidRDefault="002D38C6" w:rsidP="00E95AF8">
      <w:pPr>
        <w:autoSpaceDE w:val="0"/>
        <w:autoSpaceDN w:val="0"/>
        <w:adjustRightInd w:val="0"/>
        <w:spacing w:after="0" w:line="360" w:lineRule="auto"/>
        <w:jc w:val="both"/>
        <w:rPr>
          <w:rFonts w:ascii="Times New Roman" w:hAnsi="Times New Roman" w:cs="Times New Roman"/>
          <w:sz w:val="24"/>
          <w:szCs w:val="24"/>
        </w:rPr>
      </w:pPr>
      <w:r w:rsidRPr="00E17614">
        <w:rPr>
          <w:rFonts w:cs="Times New Roman"/>
        </w:rPr>
        <w:tab/>
      </w:r>
      <w:r w:rsidR="00E95AF8">
        <w:rPr>
          <w:rFonts w:ascii="Times New Roman" w:hAnsi="Times New Roman" w:cs="Times New Roman"/>
          <w:sz w:val="24"/>
          <w:szCs w:val="24"/>
        </w:rPr>
        <w:t>Maya Embedded Language (MEL) a fost dezvoltat pentru modificarea programului Maya şi a fost utilizat exclusiv pe tot parcursul programului. ME</w:t>
      </w:r>
      <w:r w:rsidR="00D71858">
        <w:rPr>
          <w:rFonts w:ascii="Times New Roman" w:hAnsi="Times New Roman" w:cs="Times New Roman"/>
          <w:sz w:val="24"/>
          <w:szCs w:val="24"/>
        </w:rPr>
        <w:t xml:space="preserve">L script defineşte şi crează </w:t>
      </w:r>
      <w:r w:rsidR="00E95AF8">
        <w:rPr>
          <w:rFonts w:ascii="Times New Roman" w:hAnsi="Times New Roman" w:cs="Times New Roman"/>
          <w:sz w:val="24"/>
          <w:szCs w:val="24"/>
        </w:rPr>
        <w:t xml:space="preserve"> Maya GUI. Maya's GUI executa MEL instrucţiuni şi </w:t>
      </w:r>
      <w:r w:rsidR="00D71858">
        <w:rPr>
          <w:rFonts w:ascii="Times New Roman" w:hAnsi="Times New Roman" w:cs="Times New Roman"/>
          <w:sz w:val="24"/>
          <w:szCs w:val="24"/>
        </w:rPr>
        <w:t xml:space="preserve">comenzi </w:t>
      </w:r>
      <w:r w:rsidR="00E95AF8">
        <w:rPr>
          <w:rFonts w:ascii="Times New Roman" w:hAnsi="Times New Roman" w:cs="Times New Roman"/>
          <w:sz w:val="24"/>
          <w:szCs w:val="24"/>
        </w:rPr>
        <w:t>Maya. Utilizatori</w:t>
      </w:r>
      <w:r w:rsidR="0040024E">
        <w:rPr>
          <w:rFonts w:ascii="Times New Roman" w:hAnsi="Times New Roman" w:cs="Times New Roman"/>
          <w:sz w:val="24"/>
          <w:szCs w:val="24"/>
        </w:rPr>
        <w:t>i</w:t>
      </w:r>
      <w:r w:rsidR="00E95AF8">
        <w:rPr>
          <w:rFonts w:ascii="Times New Roman" w:hAnsi="Times New Roman" w:cs="Times New Roman"/>
          <w:sz w:val="24"/>
          <w:szCs w:val="24"/>
        </w:rPr>
        <w:t xml:space="preserve"> pot, de asemenea, să scrie propriile lor scripturi în MEL pentru a înd</w:t>
      </w:r>
      <w:r w:rsidR="0040024E">
        <w:rPr>
          <w:rFonts w:ascii="Times New Roman" w:hAnsi="Times New Roman" w:cs="Times New Roman"/>
          <w:sz w:val="24"/>
          <w:szCs w:val="24"/>
        </w:rPr>
        <w:t>eplini sarcini</w:t>
      </w:r>
      <w:r w:rsidR="00E95AF8">
        <w:rPr>
          <w:rFonts w:ascii="Times New Roman" w:hAnsi="Times New Roman" w:cs="Times New Roman"/>
          <w:sz w:val="24"/>
          <w:szCs w:val="24"/>
        </w:rPr>
        <w:t xml:space="preserve"> comune. Scripturile MEL sunt relativ uşor de creat,</w:t>
      </w:r>
      <w:r w:rsidR="0040024E">
        <w:rPr>
          <w:rFonts w:ascii="Times New Roman" w:hAnsi="Times New Roman" w:cs="Times New Roman"/>
          <w:sz w:val="24"/>
          <w:szCs w:val="24"/>
        </w:rPr>
        <w:t xml:space="preserve"> modificat şi executat, dar sunt</w:t>
      </w:r>
      <w:r w:rsidR="00E95AF8">
        <w:rPr>
          <w:rFonts w:ascii="Times New Roman" w:hAnsi="Times New Roman" w:cs="Times New Roman"/>
          <w:sz w:val="24"/>
          <w:szCs w:val="24"/>
        </w:rPr>
        <w:t xml:space="preserve"> folosit</w:t>
      </w:r>
      <w:r w:rsidR="0040024E">
        <w:rPr>
          <w:rFonts w:ascii="Times New Roman" w:hAnsi="Times New Roman" w:cs="Times New Roman"/>
          <w:sz w:val="24"/>
          <w:szCs w:val="24"/>
        </w:rPr>
        <w:t>e numai de către Maya şi sunt</w:t>
      </w:r>
      <w:r w:rsidR="00E95AF8">
        <w:rPr>
          <w:rFonts w:ascii="Times New Roman" w:hAnsi="Times New Roman" w:cs="Times New Roman"/>
          <w:sz w:val="24"/>
          <w:szCs w:val="24"/>
        </w:rPr>
        <w:t xml:space="preserve"> limitat</w:t>
      </w:r>
      <w:r w:rsidR="0040024E">
        <w:rPr>
          <w:rFonts w:ascii="Times New Roman" w:hAnsi="Times New Roman" w:cs="Times New Roman"/>
          <w:sz w:val="24"/>
          <w:szCs w:val="24"/>
        </w:rPr>
        <w:t>e</w:t>
      </w:r>
      <w:r w:rsidR="00E95AF8">
        <w:rPr>
          <w:rFonts w:ascii="Times New Roman" w:hAnsi="Times New Roman" w:cs="Times New Roman"/>
          <w:sz w:val="24"/>
          <w:szCs w:val="24"/>
        </w:rPr>
        <w:t xml:space="preserve"> din punct de vedere tehnic. Şi anume, MEL nu deţine suport pentru programarea </w:t>
      </w:r>
      <w:r w:rsidR="0040024E">
        <w:rPr>
          <w:rFonts w:ascii="Times New Roman" w:hAnsi="Times New Roman" w:cs="Times New Roman"/>
          <w:sz w:val="24"/>
          <w:szCs w:val="24"/>
        </w:rPr>
        <w:t>obiect orientată</w:t>
      </w:r>
      <w:r w:rsidR="00E95AF8">
        <w:rPr>
          <w:rFonts w:ascii="Times New Roman" w:hAnsi="Times New Roman" w:cs="Times New Roman"/>
          <w:sz w:val="24"/>
          <w:szCs w:val="24"/>
        </w:rPr>
        <w:t>. MEL poate să comunice cu Maya doar prin nişte interfeţe definite în Command Engine.</w:t>
      </w:r>
    </w:p>
    <w:p w:rsidR="000E7508" w:rsidRPr="00E95AF8" w:rsidRDefault="000E7508" w:rsidP="00EB7FF1">
      <w:pPr>
        <w:pStyle w:val="NoSpacing"/>
        <w:spacing w:line="360" w:lineRule="auto"/>
        <w:jc w:val="both"/>
        <w:rPr>
          <w:rFonts w:cs="Times New Roman"/>
        </w:rPr>
      </w:pPr>
    </w:p>
    <w:p w:rsidR="00A86D76" w:rsidRPr="00A86D76" w:rsidRDefault="00473D23" w:rsidP="00EB7FF1">
      <w:pPr>
        <w:pStyle w:val="NoSpacing"/>
        <w:spacing w:line="360" w:lineRule="auto"/>
        <w:jc w:val="both"/>
        <w:rPr>
          <w:b/>
          <w:sz w:val="26"/>
          <w:szCs w:val="26"/>
        </w:rPr>
      </w:pPr>
      <w:r w:rsidRPr="009B0770">
        <w:rPr>
          <w:b/>
          <w:sz w:val="26"/>
          <w:szCs w:val="26"/>
        </w:rPr>
        <w:t>Python</w:t>
      </w:r>
      <w:r w:rsidR="00705E34">
        <w:rPr>
          <w:b/>
          <w:sz w:val="26"/>
          <w:szCs w:val="26"/>
        </w:rPr>
        <w:t xml:space="preserve"> [1]</w:t>
      </w:r>
    </w:p>
    <w:p w:rsidR="000E7508" w:rsidRDefault="002B5446" w:rsidP="000D5370">
      <w:pPr>
        <w:autoSpaceDE w:val="0"/>
        <w:autoSpaceDN w:val="0"/>
        <w:adjustRightInd w:val="0"/>
        <w:spacing w:after="0" w:line="360" w:lineRule="auto"/>
        <w:jc w:val="both"/>
        <w:rPr>
          <w:rFonts w:ascii="Times New Roman" w:hAnsi="Times New Roman" w:cs="Times New Roman"/>
          <w:sz w:val="24"/>
          <w:szCs w:val="24"/>
        </w:rPr>
      </w:pPr>
      <w:r w:rsidRPr="00E17614">
        <w:rPr>
          <w:rFonts w:cs="Times New Roman"/>
        </w:rPr>
        <w:tab/>
      </w:r>
      <w:r w:rsidR="00B24C38">
        <w:rPr>
          <w:rFonts w:ascii="Times New Roman" w:hAnsi="Times New Roman" w:cs="Times New Roman"/>
          <w:sz w:val="24"/>
          <w:szCs w:val="24"/>
        </w:rPr>
        <w:t xml:space="preserve">Python este un limbaj </w:t>
      </w:r>
      <w:r w:rsidR="005C5259">
        <w:rPr>
          <w:rFonts w:ascii="Times New Roman" w:hAnsi="Times New Roman" w:cs="Times New Roman"/>
          <w:sz w:val="24"/>
          <w:szCs w:val="24"/>
        </w:rPr>
        <w:t>de scripting ce a fost oficial i</w:t>
      </w:r>
      <w:r w:rsidR="00B24C38">
        <w:rPr>
          <w:rFonts w:ascii="Times New Roman" w:hAnsi="Times New Roman" w:cs="Times New Roman"/>
          <w:sz w:val="24"/>
          <w:szCs w:val="24"/>
        </w:rPr>
        <w:t>ntrodus în Maya în versiunea 8.5. Python poate executa aceleaşi</w:t>
      </w:r>
      <w:r w:rsidR="005C5259">
        <w:rPr>
          <w:rFonts w:ascii="Times New Roman" w:hAnsi="Times New Roman" w:cs="Times New Roman"/>
          <w:sz w:val="24"/>
          <w:szCs w:val="24"/>
        </w:rPr>
        <w:t xml:space="preserve"> comenzi</w:t>
      </w:r>
      <w:r w:rsidR="00B24C38">
        <w:rPr>
          <w:rFonts w:ascii="Times New Roman" w:hAnsi="Times New Roman" w:cs="Times New Roman"/>
          <w:sz w:val="24"/>
          <w:szCs w:val="24"/>
        </w:rPr>
        <w:t xml:space="preserve"> Maya ca şi MEL folosind Maya's Command Engine. </w:t>
      </w:r>
      <w:r w:rsidR="005C5259">
        <w:rPr>
          <w:rFonts w:ascii="Times New Roman" w:hAnsi="Times New Roman" w:cs="Times New Roman"/>
          <w:sz w:val="24"/>
          <w:szCs w:val="24"/>
        </w:rPr>
        <w:t>Cu</w:t>
      </w:r>
      <w:r w:rsidR="00B24C38">
        <w:rPr>
          <w:rFonts w:ascii="Times New Roman" w:hAnsi="Times New Roman" w:cs="Times New Roman"/>
          <w:sz w:val="24"/>
          <w:szCs w:val="24"/>
        </w:rPr>
        <w:t xml:space="preserve"> toate acestea, Python este mult mai viguros decât MEL deoarece este un limbaj de programare obiect-orientat. Mai mult Python a fost creat înc</w:t>
      </w:r>
      <w:r w:rsidR="005C5259">
        <w:rPr>
          <w:rFonts w:ascii="Times New Roman" w:hAnsi="Times New Roman" w:cs="Times New Roman"/>
          <w:sz w:val="24"/>
          <w:szCs w:val="24"/>
        </w:rPr>
        <w:t>ă din 1980 şi are o librărie ex</w:t>
      </w:r>
      <w:r w:rsidR="00B24C38">
        <w:rPr>
          <w:rFonts w:ascii="Times New Roman" w:hAnsi="Times New Roman" w:cs="Times New Roman"/>
          <w:sz w:val="24"/>
          <w:szCs w:val="24"/>
        </w:rPr>
        <w:t>tin</w:t>
      </w:r>
      <w:r w:rsidR="005C5259">
        <w:rPr>
          <w:rFonts w:ascii="Times New Roman" w:hAnsi="Times New Roman" w:cs="Times New Roman"/>
          <w:sz w:val="24"/>
          <w:szCs w:val="24"/>
        </w:rPr>
        <w:t>s</w:t>
      </w:r>
      <w:r w:rsidR="00B24C38">
        <w:rPr>
          <w:rFonts w:ascii="Times New Roman" w:hAnsi="Times New Roman" w:cs="Times New Roman"/>
          <w:sz w:val="24"/>
          <w:szCs w:val="24"/>
        </w:rPr>
        <w:t xml:space="preserve">ă precum </w:t>
      </w:r>
      <w:r w:rsidR="005C5259">
        <w:rPr>
          <w:rFonts w:ascii="Times New Roman" w:hAnsi="Times New Roman" w:cs="Times New Roman"/>
          <w:sz w:val="24"/>
          <w:szCs w:val="24"/>
        </w:rPr>
        <w:t xml:space="preserve">si </w:t>
      </w:r>
      <w:r w:rsidR="00B24C38">
        <w:rPr>
          <w:rFonts w:ascii="Times New Roman" w:hAnsi="Times New Roman" w:cs="Times New Roman"/>
          <w:sz w:val="24"/>
          <w:szCs w:val="24"/>
        </w:rPr>
        <w:t xml:space="preserve">o comunitate </w:t>
      </w:r>
      <w:r w:rsidR="005C5259">
        <w:rPr>
          <w:rFonts w:ascii="Times New Roman" w:hAnsi="Times New Roman" w:cs="Times New Roman"/>
          <w:sz w:val="24"/>
          <w:szCs w:val="24"/>
        </w:rPr>
        <w:t>largă în afara utilizatorilor care</w:t>
      </w:r>
      <w:r w:rsidR="00B24C38">
        <w:rPr>
          <w:rFonts w:ascii="Times New Roman" w:hAnsi="Times New Roman" w:cs="Times New Roman"/>
          <w:sz w:val="24"/>
          <w:szCs w:val="24"/>
        </w:rPr>
        <w:t xml:space="preserve"> folosesc Maya.</w:t>
      </w:r>
    </w:p>
    <w:p w:rsidR="000D5370" w:rsidRP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A86D76" w:rsidRPr="00A86D76" w:rsidRDefault="008C4F6B" w:rsidP="00EB7FF1">
      <w:pPr>
        <w:pStyle w:val="NoSpacing"/>
        <w:spacing w:line="360" w:lineRule="auto"/>
        <w:jc w:val="both"/>
        <w:rPr>
          <w:b/>
          <w:sz w:val="26"/>
          <w:szCs w:val="26"/>
        </w:rPr>
      </w:pPr>
      <w:r w:rsidRPr="009B0770">
        <w:rPr>
          <w:b/>
          <w:sz w:val="26"/>
          <w:szCs w:val="26"/>
        </w:rPr>
        <w:t>C++ Application Programming Interface</w:t>
      </w:r>
      <w:r w:rsidR="00705E34">
        <w:rPr>
          <w:b/>
          <w:sz w:val="26"/>
          <w:szCs w:val="26"/>
        </w:rPr>
        <w:t xml:space="preserve"> [1]</w:t>
      </w:r>
    </w:p>
    <w:p w:rsidR="00B24C38" w:rsidRDefault="00EA7A4D" w:rsidP="00B24C38">
      <w:pPr>
        <w:autoSpaceDE w:val="0"/>
        <w:autoSpaceDN w:val="0"/>
        <w:adjustRightInd w:val="0"/>
        <w:spacing w:after="0" w:line="360" w:lineRule="auto"/>
        <w:jc w:val="both"/>
        <w:rPr>
          <w:rFonts w:ascii="Times New Roman" w:hAnsi="Times New Roman" w:cs="Times New Roman"/>
          <w:sz w:val="24"/>
          <w:szCs w:val="24"/>
        </w:rPr>
      </w:pPr>
      <w:r>
        <w:rPr>
          <w:rFonts w:cs="Times New Roman"/>
        </w:rPr>
        <w:tab/>
      </w:r>
      <w:r w:rsidR="00B24C38">
        <w:rPr>
          <w:rFonts w:ascii="Times New Roman" w:hAnsi="Times New Roman" w:cs="Times New Roman"/>
          <w:sz w:val="24"/>
          <w:szCs w:val="24"/>
        </w:rPr>
        <w:t>Maya C++ application programming interface (API) este cea mai flexibilă cale de a adăuga noi modificări în Maya. Utilizatori</w:t>
      </w:r>
      <w:r w:rsidR="005C5259">
        <w:rPr>
          <w:rFonts w:ascii="Times New Roman" w:hAnsi="Times New Roman" w:cs="Times New Roman"/>
          <w:sz w:val="24"/>
          <w:szCs w:val="24"/>
        </w:rPr>
        <w:t>i</w:t>
      </w:r>
      <w:r w:rsidR="00B24C38">
        <w:rPr>
          <w:rFonts w:ascii="Times New Roman" w:hAnsi="Times New Roman" w:cs="Times New Roman"/>
          <w:sz w:val="24"/>
          <w:szCs w:val="24"/>
        </w:rPr>
        <w:t xml:space="preserve"> pot a</w:t>
      </w:r>
      <w:r w:rsidR="005C5259">
        <w:rPr>
          <w:rFonts w:ascii="Times New Roman" w:hAnsi="Times New Roman" w:cs="Times New Roman"/>
          <w:sz w:val="24"/>
          <w:szCs w:val="24"/>
        </w:rPr>
        <w:t>dăuga noi obiecte pentru Maya care</w:t>
      </w:r>
      <w:r w:rsidR="00B24C38">
        <w:rPr>
          <w:rFonts w:ascii="Times New Roman" w:hAnsi="Times New Roman" w:cs="Times New Roman"/>
          <w:sz w:val="24"/>
          <w:szCs w:val="24"/>
        </w:rPr>
        <w:t xml:space="preserve"> </w:t>
      </w:r>
      <w:r w:rsidR="005C5259">
        <w:rPr>
          <w:rFonts w:ascii="Times New Roman" w:hAnsi="Times New Roman" w:cs="Times New Roman"/>
          <w:sz w:val="24"/>
          <w:szCs w:val="24"/>
        </w:rPr>
        <w:t>pot face execuţia programului sa</w:t>
      </w:r>
      <w:r w:rsidR="00B24C38">
        <w:rPr>
          <w:rFonts w:ascii="Times New Roman" w:hAnsi="Times New Roman" w:cs="Times New Roman"/>
          <w:sz w:val="24"/>
          <w:szCs w:val="24"/>
        </w:rPr>
        <w:t xml:space="preserve">u a scriptului mult mai rapidă. Cu toate acestea, tool-urile dezvoltate folosind C++ API trebuie să fie compilate pentru noile versiuni de Maya şi, de asemenea, pentru fiecare sistem de operare. Deoarece se cere compilare, C++ API nu poate fi folosit interactiv cu Maya </w:t>
      </w:r>
      <w:r w:rsidR="00462847">
        <w:rPr>
          <w:rFonts w:ascii="Times New Roman" w:hAnsi="Times New Roman" w:cs="Times New Roman"/>
          <w:sz w:val="24"/>
          <w:szCs w:val="24"/>
        </w:rPr>
        <w:t>user</w:t>
      </w:r>
      <w:r w:rsidR="00B24C38">
        <w:rPr>
          <w:rFonts w:ascii="Times New Roman" w:hAnsi="Times New Roman" w:cs="Times New Roman"/>
          <w:sz w:val="24"/>
          <w:szCs w:val="24"/>
        </w:rPr>
        <w:t>interface.</w:t>
      </w:r>
    </w:p>
    <w:p w:rsidR="0079613B" w:rsidRPr="00B24C38" w:rsidRDefault="0079613B" w:rsidP="00EB7FF1">
      <w:pPr>
        <w:pStyle w:val="NoSpacing"/>
        <w:spacing w:line="360" w:lineRule="auto"/>
        <w:jc w:val="both"/>
        <w:rPr>
          <w:rFonts w:cs="Times New Roman"/>
        </w:rPr>
      </w:pPr>
    </w:p>
    <w:p w:rsidR="0079613B" w:rsidRPr="000D5370" w:rsidRDefault="00E17614" w:rsidP="00EB7FF1">
      <w:pPr>
        <w:pStyle w:val="NoSpacing"/>
        <w:spacing w:line="360" w:lineRule="auto"/>
        <w:jc w:val="both"/>
        <w:rPr>
          <w:b/>
          <w:sz w:val="26"/>
          <w:szCs w:val="26"/>
        </w:rPr>
      </w:pPr>
      <w:r w:rsidRPr="009B0770">
        <w:rPr>
          <w:b/>
          <w:sz w:val="26"/>
          <w:szCs w:val="26"/>
        </w:rPr>
        <w:t>Python API</w:t>
      </w:r>
      <w:r w:rsidR="00705E34">
        <w:rPr>
          <w:b/>
          <w:sz w:val="26"/>
          <w:szCs w:val="26"/>
        </w:rPr>
        <w:t xml:space="preserve"> [1]</w:t>
      </w:r>
    </w:p>
    <w:p w:rsidR="00B24C38" w:rsidRDefault="00AE79A7" w:rsidP="00B24C38">
      <w:pPr>
        <w:autoSpaceDE w:val="0"/>
        <w:autoSpaceDN w:val="0"/>
        <w:adjustRightInd w:val="0"/>
        <w:spacing w:after="0" w:line="360" w:lineRule="auto"/>
        <w:jc w:val="both"/>
        <w:rPr>
          <w:rFonts w:ascii="Times New Roman" w:hAnsi="Times New Roman" w:cs="Times New Roman"/>
          <w:sz w:val="24"/>
          <w:szCs w:val="24"/>
        </w:rPr>
      </w:pPr>
      <w:r w:rsidRPr="00A45AAB">
        <w:rPr>
          <w:rFonts w:cs="Times New Roman"/>
        </w:rPr>
        <w:tab/>
      </w:r>
      <w:r w:rsidR="00B24C38">
        <w:rPr>
          <w:rFonts w:ascii="Times New Roman" w:hAnsi="Times New Roman" w:cs="Times New Roman"/>
          <w:sz w:val="24"/>
          <w:szCs w:val="24"/>
        </w:rPr>
        <w:t>Când Autodesk a întrodus</w:t>
      </w:r>
      <w:r w:rsidR="005C5259">
        <w:rPr>
          <w:rFonts w:ascii="Times New Roman" w:hAnsi="Times New Roman" w:cs="Times New Roman"/>
          <w:sz w:val="24"/>
          <w:szCs w:val="24"/>
        </w:rPr>
        <w:t xml:space="preserve"> Python în Maya, de asemenea, a</w:t>
      </w:r>
      <w:r w:rsidR="00B24C38">
        <w:rPr>
          <w:rFonts w:ascii="Times New Roman" w:hAnsi="Times New Roman" w:cs="Times New Roman"/>
          <w:sz w:val="24"/>
          <w:szCs w:val="24"/>
        </w:rPr>
        <w:t xml:space="preserve"> creat un "înveliş" pentru multe dintre clasele Maya C++ API. Ca atare, dezvoltatori</w:t>
      </w:r>
      <w:r w:rsidR="005C5259">
        <w:rPr>
          <w:rFonts w:ascii="Times New Roman" w:hAnsi="Times New Roman" w:cs="Times New Roman"/>
          <w:sz w:val="24"/>
          <w:szCs w:val="24"/>
        </w:rPr>
        <w:t>i</w:t>
      </w:r>
      <w:r w:rsidR="00B24C38">
        <w:rPr>
          <w:rFonts w:ascii="Times New Roman" w:hAnsi="Times New Roman" w:cs="Times New Roman"/>
          <w:sz w:val="24"/>
          <w:szCs w:val="24"/>
        </w:rPr>
        <w:t xml:space="preserve"> pot folosi funcţionalitatea API pentru Python. Scopul de a accesa clasele prin Python API a crescut şi s-a îmbunătăţit cu fiecare versiune nouă de Maya. Datorită acesteia, utilizatorii pot manipula </w:t>
      </w:r>
      <w:r w:rsidR="005C5259">
        <w:rPr>
          <w:rFonts w:ascii="Times New Roman" w:hAnsi="Times New Roman" w:cs="Times New Roman"/>
          <w:sz w:val="24"/>
          <w:szCs w:val="24"/>
        </w:rPr>
        <w:t xml:space="preserve">foarete uşor </w:t>
      </w:r>
      <w:r w:rsidR="00B24C38">
        <w:rPr>
          <w:rFonts w:ascii="Times New Roman" w:hAnsi="Times New Roman" w:cs="Times New Roman"/>
          <w:sz w:val="24"/>
          <w:szCs w:val="24"/>
        </w:rPr>
        <w:t xml:space="preserve">obiectele Maya API în </w:t>
      </w:r>
      <w:r w:rsidR="005C5259">
        <w:rPr>
          <w:rFonts w:ascii="Times New Roman" w:hAnsi="Times New Roman" w:cs="Times New Roman"/>
          <w:sz w:val="24"/>
          <w:szCs w:val="24"/>
        </w:rPr>
        <w:t>scripturi simple, precum creaţia</w:t>
      </w:r>
      <w:r w:rsidR="00B24C38">
        <w:rPr>
          <w:rFonts w:ascii="Times New Roman" w:hAnsi="Times New Roman" w:cs="Times New Roman"/>
          <w:sz w:val="24"/>
          <w:szCs w:val="24"/>
        </w:rPr>
        <w:t xml:space="preserve"> de plugin-uri pentru Maya într-un mod foarte uşor.</w:t>
      </w:r>
    </w:p>
    <w:p w:rsidR="0079480A" w:rsidRPr="00780FC0" w:rsidRDefault="0079480A" w:rsidP="00EB7FF1">
      <w:pPr>
        <w:pStyle w:val="NoSpacing"/>
        <w:spacing w:line="360" w:lineRule="auto"/>
        <w:jc w:val="both"/>
        <w:rPr>
          <w:rFonts w:cs="Times New Roman"/>
          <w:szCs w:val="24"/>
        </w:rPr>
      </w:pPr>
    </w:p>
    <w:p w:rsidR="0079480A" w:rsidRPr="00705E34" w:rsidRDefault="0079480A" w:rsidP="000D5370">
      <w:pPr>
        <w:pStyle w:val="Heading2"/>
        <w:spacing w:line="360" w:lineRule="auto"/>
        <w:jc w:val="both"/>
        <w:rPr>
          <w:rFonts w:cs="Times New Roman"/>
          <w:lang w:val="de-DE"/>
        </w:rPr>
      </w:pPr>
      <w:bookmarkStart w:id="10" w:name="_Toc377983389"/>
      <w:r w:rsidRPr="00705E34">
        <w:rPr>
          <w:rFonts w:cs="Times New Roman"/>
          <w:lang w:val="de-DE"/>
        </w:rPr>
        <w:lastRenderedPageBreak/>
        <w:t>Python versus MEL</w:t>
      </w:r>
      <w:r w:rsidR="00BF06B1">
        <w:rPr>
          <w:rFonts w:cs="Times New Roman"/>
          <w:lang w:val="de-DE"/>
        </w:rPr>
        <w:t xml:space="preserve"> î</w:t>
      </w:r>
      <w:r w:rsidR="009B0770" w:rsidRPr="00705E34">
        <w:rPr>
          <w:rFonts w:cs="Times New Roman"/>
          <w:lang w:val="de-DE"/>
        </w:rPr>
        <w:t>n Maya</w:t>
      </w:r>
      <w:r w:rsidR="00705E34" w:rsidRPr="00705E34">
        <w:rPr>
          <w:rFonts w:cs="Times New Roman"/>
          <w:lang w:val="de-DE"/>
        </w:rPr>
        <w:t xml:space="preserve"> [</w:t>
      </w:r>
      <w:r w:rsidR="00705E34">
        <w:rPr>
          <w:rFonts w:cs="Times New Roman"/>
          <w:lang w:val="de-DE"/>
        </w:rPr>
        <w:t>1]</w:t>
      </w:r>
      <w:bookmarkEnd w:id="10"/>
    </w:p>
    <w:p w:rsidR="005C5259" w:rsidRPr="005C5259" w:rsidRDefault="0079480A" w:rsidP="005C5259">
      <w:pPr>
        <w:pStyle w:val="NoSpacing"/>
        <w:spacing w:line="360" w:lineRule="auto"/>
        <w:jc w:val="both"/>
        <w:rPr>
          <w:rFonts w:cs="Times New Roman"/>
          <w:szCs w:val="24"/>
        </w:rPr>
      </w:pPr>
      <w:r w:rsidRPr="00705E34">
        <w:rPr>
          <w:rFonts w:cs="Times New Roman"/>
          <w:lang w:val="de-DE"/>
        </w:rPr>
        <w:tab/>
      </w:r>
      <w:r w:rsidR="005C5259" w:rsidRPr="005C5259">
        <w:rPr>
          <w:rFonts w:cs="Times New Roman"/>
          <w:szCs w:val="24"/>
          <w:lang w:val="de-DE"/>
        </w:rPr>
        <w:t xml:space="preserve">Sunt multe motive pentru care trebuie să folosim Python în loc de MEL, dar asta </w:t>
      </w:r>
      <w:r w:rsidR="006C496B">
        <w:rPr>
          <w:rFonts w:cs="Times New Roman"/>
          <w:szCs w:val="24"/>
          <w:lang w:val="de-DE"/>
        </w:rPr>
        <w:t>nu înseamnă că trebuie să renunţ</w:t>
      </w:r>
      <w:r w:rsidR="005C5259" w:rsidRPr="005C5259">
        <w:rPr>
          <w:rFonts w:cs="Times New Roman"/>
          <w:szCs w:val="24"/>
          <w:lang w:val="de-DE"/>
        </w:rPr>
        <w:t xml:space="preserve">ăm total la MEL. Dacă studioul are deja câteva scripturi scrise în MEL nu există niciun motiv ca ele să fie convertite în Python dacă ele îşi îndeplinesc treaba. </w:t>
      </w:r>
      <w:r w:rsidR="005C5259" w:rsidRPr="005C5259">
        <w:rPr>
          <w:rFonts w:cs="Times New Roman"/>
          <w:szCs w:val="24"/>
        </w:rPr>
        <w:t>Se pot integra uşor scripturile scrise în Python pentru dezvoltarea pipeline-ului cu scripturile scrise în Python. Python poate accesa scripturile MEL şi MEL poate accesa scripturile Python. Python este un limbaj complex la fel ca şi C++, dar spre deosebire de C++, Python are o sintaxă simplă şi foarte uşor de folosit.</w:t>
      </w:r>
    </w:p>
    <w:p w:rsidR="0079613B" w:rsidRPr="005C5259" w:rsidRDefault="005C5259" w:rsidP="005C5259">
      <w:pPr>
        <w:autoSpaceDE w:val="0"/>
        <w:autoSpaceDN w:val="0"/>
        <w:adjustRightInd w:val="0"/>
        <w:spacing w:after="0" w:line="360" w:lineRule="auto"/>
        <w:jc w:val="both"/>
        <w:rPr>
          <w:rFonts w:ascii="Times New Roman" w:hAnsi="Times New Roman" w:cs="Times New Roman"/>
          <w:sz w:val="24"/>
          <w:szCs w:val="24"/>
        </w:rPr>
      </w:pPr>
      <w:r w:rsidRPr="005C5259">
        <w:rPr>
          <w:rFonts w:ascii="Times New Roman" w:hAnsi="Times New Roman" w:cs="Times New Roman"/>
          <w:sz w:val="24"/>
          <w:szCs w:val="24"/>
        </w:rPr>
        <w:tab/>
        <w:t xml:space="preserve">Cu toate acestea, Python deţine date mult mai complexe decât MEL. Programele MEL câteodată încearcă să imite structuri de date complexe, dar făcându-se foarte dese cereri de modificare a scriptului, se creează un cod "dezordonat" , iar extinderea lui poate deveni neplăcută. În timp ce Python e obiect-orientat şi permite variabile "curate", poate deţine aceste situaţii mult mai uşor. Mult mai mult, Python poate accesa fişiere şi sisteme de date mult mai repede decât MEL, făcând tool-urile mult mai rapide pentru artişti în producţie. </w:t>
      </w:r>
      <w:r w:rsidRPr="005C5259">
        <w:rPr>
          <w:rFonts w:ascii="Times New Roman" w:hAnsi="Times New Roman" w:cs="Times New Roman"/>
          <w:sz w:val="24"/>
          <w:szCs w:val="24"/>
          <w:lang w:val="de-DE"/>
        </w:rPr>
        <w:t xml:space="preserve">Programatorii au mult mai multe opţiuni în Python decât în MEL. </w:t>
      </w:r>
      <w:r w:rsidRPr="005C5259">
        <w:rPr>
          <w:rFonts w:ascii="Times New Roman" w:hAnsi="Times New Roman" w:cs="Times New Roman"/>
          <w:sz w:val="24"/>
          <w:szCs w:val="24"/>
        </w:rPr>
        <w:t>În timp ce Python este un program de programare mult mai vechi, nu este necesar crear</w:t>
      </w:r>
      <w:r>
        <w:rPr>
          <w:rFonts w:ascii="Times New Roman" w:hAnsi="Times New Roman" w:cs="Times New Roman"/>
          <w:sz w:val="24"/>
          <w:szCs w:val="24"/>
        </w:rPr>
        <w:t>ea unor module deoarece ele se pot găsi gata create.</w:t>
      </w:r>
    </w:p>
    <w:p w:rsidR="00852E7E" w:rsidRPr="005C5259" w:rsidRDefault="0079480A" w:rsidP="000D5370">
      <w:pPr>
        <w:pStyle w:val="Heading2"/>
        <w:spacing w:line="360" w:lineRule="auto"/>
        <w:jc w:val="both"/>
        <w:rPr>
          <w:rFonts w:cs="Times New Roman"/>
          <w:szCs w:val="28"/>
        </w:rPr>
      </w:pPr>
      <w:bookmarkStart w:id="11" w:name="_Toc377983390"/>
      <w:r w:rsidRPr="005C5259">
        <w:rPr>
          <w:rFonts w:cs="Times New Roman"/>
          <w:szCs w:val="28"/>
        </w:rPr>
        <w:t xml:space="preserve">Executarea limbajului de programare Python </w:t>
      </w:r>
      <w:r w:rsidR="00BF06B1" w:rsidRPr="005C5259">
        <w:rPr>
          <w:rFonts w:cs="Times New Roman"/>
          <w:szCs w:val="28"/>
        </w:rPr>
        <w:t>în</w:t>
      </w:r>
      <w:r w:rsidRPr="005C5259">
        <w:rPr>
          <w:rFonts w:cs="Times New Roman"/>
          <w:szCs w:val="28"/>
        </w:rPr>
        <w:t xml:space="preserve"> Maya</w:t>
      </w:r>
      <w:r w:rsidR="00705E34" w:rsidRPr="005C5259">
        <w:rPr>
          <w:rFonts w:cs="Times New Roman"/>
          <w:szCs w:val="28"/>
        </w:rPr>
        <w:t xml:space="preserve"> [1]</w:t>
      </w:r>
      <w:bookmarkEnd w:id="11"/>
    </w:p>
    <w:p w:rsidR="00852E7E" w:rsidRDefault="00852E7E" w:rsidP="00852E7E">
      <w:pPr>
        <w:autoSpaceDE w:val="0"/>
        <w:autoSpaceDN w:val="0"/>
        <w:adjustRightInd w:val="0"/>
        <w:spacing w:after="0" w:line="360" w:lineRule="auto"/>
        <w:jc w:val="both"/>
        <w:rPr>
          <w:rFonts w:ascii="Times New Roman" w:hAnsi="Times New Roman" w:cs="Times New Roman"/>
          <w:sz w:val="24"/>
          <w:szCs w:val="24"/>
        </w:rPr>
      </w:pPr>
      <w:r w:rsidRPr="005C5259">
        <w:rPr>
          <w:rFonts w:ascii="Times New Roman" w:hAnsi="Times New Roman" w:cs="Times New Roman"/>
          <w:sz w:val="24"/>
          <w:szCs w:val="24"/>
        </w:rPr>
        <w:tab/>
      </w:r>
      <w:r>
        <w:rPr>
          <w:rFonts w:ascii="Times New Roman" w:hAnsi="Times New Roman" w:cs="Times New Roman"/>
          <w:sz w:val="24"/>
          <w:szCs w:val="24"/>
        </w:rPr>
        <w:t>Maya are multe tool-uri construite în GUI ce permite utilizatorilor să execute cod în Python. Aceste tool-uri sunt:</w:t>
      </w:r>
    </w:p>
    <w:p w:rsidR="00852E7E" w:rsidRDefault="00852E7E" w:rsidP="001F1E09">
      <w:pPr>
        <w:numPr>
          <w:ilvl w:val="0"/>
          <w:numId w:val="7"/>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Command Line</w:t>
      </w:r>
      <w:r>
        <w:rPr>
          <w:rFonts w:ascii="Times New Roman" w:hAnsi="Times New Roman" w:cs="Times New Roman"/>
          <w:sz w:val="24"/>
          <w:szCs w:val="24"/>
        </w:rPr>
        <w:t xml:space="preserve"> localizat de</w:t>
      </w:r>
      <w:r w:rsidR="005C5259">
        <w:rPr>
          <w:rFonts w:ascii="Times New Roman" w:hAnsi="Times New Roman" w:cs="Times New Roman"/>
          <w:sz w:val="24"/>
          <w:szCs w:val="24"/>
        </w:rPr>
        <w:t>-</w:t>
      </w:r>
      <w:r>
        <w:rPr>
          <w:rFonts w:ascii="Times New Roman" w:hAnsi="Times New Roman" w:cs="Times New Roman"/>
          <w:sz w:val="24"/>
          <w:szCs w:val="24"/>
        </w:rPr>
        <w:t>a lungul interfeţei grafice în partea de jos. Figura 1.2. Command Line apare în Maya GUI ca default. De obicei în Command Line se introduc lin</w:t>
      </w:r>
      <w:r w:rsidR="005C5259">
        <w:rPr>
          <w:rFonts w:ascii="Times New Roman" w:hAnsi="Times New Roman" w:cs="Times New Roman"/>
          <w:sz w:val="24"/>
          <w:szCs w:val="24"/>
        </w:rPr>
        <w:t>i</w:t>
      </w:r>
      <w:r>
        <w:rPr>
          <w:rFonts w:ascii="Times New Roman" w:hAnsi="Times New Roman" w:cs="Times New Roman"/>
          <w:sz w:val="24"/>
          <w:szCs w:val="24"/>
        </w:rPr>
        <w:t>i de cod simple.</w:t>
      </w:r>
    </w:p>
    <w:p w:rsidR="00852E7E" w:rsidRDefault="00852E7E" w:rsidP="001F1E09">
      <w:pPr>
        <w:numPr>
          <w:ilvl w:val="0"/>
          <w:numId w:val="7"/>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Script Editor </w:t>
      </w:r>
      <w:r>
        <w:rPr>
          <w:rFonts w:ascii="Times New Roman" w:hAnsi="Times New Roman" w:cs="Times New Roman"/>
          <w:sz w:val="24"/>
          <w:szCs w:val="24"/>
        </w:rPr>
        <w:t>este cel mai important tool pentru cei care programează în Maya. Script Editor este o interfaţă pentru crearea unor scripturi scurte care interacţionează cu Maya. El conţine 2 ferestre (Figura 2.2 dreapta). În partea de sus se află History Panel în care sunt afişate toate comenzile executate şi, de asemenea, toate rezultatele comenzilor executate. În partea de jos se află Input Panel, în care scriem codul în Python sau în MEL.</w:t>
      </w:r>
    </w:p>
    <w:p w:rsidR="0096762A" w:rsidRPr="00852E7E" w:rsidRDefault="0096762A" w:rsidP="00EB7FF1">
      <w:pPr>
        <w:pStyle w:val="NoSpacing"/>
        <w:spacing w:line="360" w:lineRule="auto"/>
        <w:jc w:val="both"/>
        <w:rPr>
          <w:rFonts w:cs="Times New Roman"/>
        </w:rPr>
      </w:pPr>
    </w:p>
    <w:p w:rsidR="0096762A" w:rsidRPr="00F8576C" w:rsidRDefault="0096762A" w:rsidP="00B24C38">
      <w:pPr>
        <w:pStyle w:val="NoSpacing"/>
        <w:spacing w:line="360" w:lineRule="auto"/>
        <w:jc w:val="center"/>
        <w:rPr>
          <w:rFonts w:cs="Times New Roman"/>
        </w:rPr>
      </w:pPr>
      <w:r>
        <w:rPr>
          <w:rFonts w:cs="Times New Roman"/>
          <w:noProof/>
        </w:rPr>
        <w:lastRenderedPageBreak/>
        <w:drawing>
          <wp:inline distT="0" distB="0" distL="0" distR="0">
            <wp:extent cx="5742305" cy="3108960"/>
            <wp:effectExtent l="19050" t="0" r="0" b="0"/>
            <wp:docPr id="17" name="Picture 2" descr="D:\Facultate\Examen final - Licenta\Lucrare licenta Remus Avram\Imagini\Interfata de programare in Maya 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cultate\Examen final - Licenta\Lucrare licenta Remus Avram\Imagini\Interfata de programare in Maya GUI.JPG"/>
                    <pic:cNvPicPr>
                      <a:picLocks noChangeAspect="1" noChangeArrowheads="1"/>
                    </pic:cNvPicPr>
                  </pic:nvPicPr>
                  <pic:blipFill>
                    <a:blip r:embed="rId17" cstate="print"/>
                    <a:srcRect/>
                    <a:stretch>
                      <a:fillRect/>
                    </a:stretch>
                  </pic:blipFill>
                  <pic:spPr bwMode="auto">
                    <a:xfrm>
                      <a:off x="0" y="0"/>
                      <a:ext cx="5742305" cy="3108960"/>
                    </a:xfrm>
                    <a:prstGeom prst="rect">
                      <a:avLst/>
                    </a:prstGeom>
                    <a:noFill/>
                    <a:ln w="9525">
                      <a:noFill/>
                      <a:miter lim="800000"/>
                      <a:headEnd/>
                      <a:tailEnd/>
                    </a:ln>
                  </pic:spPr>
                </pic:pic>
              </a:graphicData>
            </a:graphic>
          </wp:inline>
        </w:drawing>
      </w:r>
    </w:p>
    <w:p w:rsidR="0079480A" w:rsidRPr="00B7192B" w:rsidRDefault="0079480A" w:rsidP="00B24C38">
      <w:pPr>
        <w:pStyle w:val="NoSpacing"/>
        <w:spacing w:line="360" w:lineRule="auto"/>
        <w:jc w:val="center"/>
        <w:rPr>
          <w:rFonts w:cs="Times New Roman"/>
          <w:b/>
        </w:rPr>
      </w:pPr>
      <w:r w:rsidRPr="00B7192B">
        <w:rPr>
          <w:rFonts w:cs="Times New Roman"/>
          <w:b/>
        </w:rPr>
        <w:t xml:space="preserve">Figura </w:t>
      </w:r>
      <w:r>
        <w:rPr>
          <w:rFonts w:cs="Times New Roman"/>
          <w:b/>
        </w:rPr>
        <w:t>2.</w:t>
      </w:r>
      <w:r w:rsidR="00A1435C">
        <w:rPr>
          <w:rFonts w:cs="Times New Roman"/>
          <w:b/>
        </w:rPr>
        <w:t>2</w:t>
      </w:r>
      <w:r w:rsidR="00BF06B1">
        <w:rPr>
          <w:rFonts w:cs="Times New Roman"/>
          <w:b/>
        </w:rPr>
        <w:t xml:space="preserve"> - Interfaţ</w:t>
      </w:r>
      <w:r w:rsidRPr="00B7192B">
        <w:rPr>
          <w:rFonts w:cs="Times New Roman"/>
          <w:b/>
        </w:rPr>
        <w:t xml:space="preserve">a de programare </w:t>
      </w:r>
      <w:r w:rsidR="00BF06B1">
        <w:rPr>
          <w:rFonts w:cs="Times New Roman"/>
          <w:b/>
        </w:rPr>
        <w:t>în</w:t>
      </w:r>
      <w:r w:rsidRPr="00B7192B">
        <w:rPr>
          <w:rFonts w:cs="Times New Roman"/>
          <w:b/>
        </w:rPr>
        <w:t xml:space="preserve"> Maya GUI</w:t>
      </w:r>
    </w:p>
    <w:p w:rsidR="00AC2DB0" w:rsidRDefault="00AC2DB0" w:rsidP="00AC2DB0">
      <w:pPr>
        <w:pStyle w:val="NoSpacing"/>
        <w:jc w:val="center"/>
        <w:rPr>
          <w:rFonts w:eastAsia="Times New Roman" w:cs="Times New Roman"/>
        </w:rPr>
      </w:pPr>
      <w:r w:rsidRPr="003403F5">
        <w:rPr>
          <w:rFonts w:eastAsia="Times New Roman" w:cs="Times New Roman"/>
          <w:szCs w:val="24"/>
        </w:rPr>
        <w:t>(</w:t>
      </w:r>
      <w:r w:rsidRPr="003403F5">
        <w:rPr>
          <w:rFonts w:eastAsia="Times New Roman" w:cs="Times New Roman"/>
        </w:rPr>
        <w:t xml:space="preserve">Sursa: </w:t>
      </w:r>
      <w:r>
        <w:rPr>
          <w:rFonts w:eastAsia="Times New Roman"/>
        </w:rPr>
        <w:t>imaginea</w:t>
      </w:r>
      <w:r w:rsidRPr="003403F5">
        <w:rPr>
          <w:rFonts w:eastAsia="Times New Roman" w:cs="Times New Roman"/>
        </w:rPr>
        <w:t xml:space="preserve"> autorului</w:t>
      </w:r>
      <w:r w:rsidR="005427ED">
        <w:rPr>
          <w:rFonts w:eastAsia="Times New Roman" w:cs="Times New Roman"/>
        </w:rPr>
        <w:t xml:space="preserve"> </w:t>
      </w:r>
      <w:r w:rsidR="004D4F38">
        <w:rPr>
          <w:rFonts w:eastAsia="Times New Roman" w:cs="Times New Roman"/>
        </w:rPr>
        <w:t>realizată cu programul Autodesk Maya</w:t>
      </w:r>
      <w:r w:rsidRPr="003403F5">
        <w:rPr>
          <w:rFonts w:eastAsia="Times New Roman" w:cs="Times New Roman"/>
        </w:rPr>
        <w:t>)</w:t>
      </w:r>
    </w:p>
    <w:p w:rsidR="0079480A" w:rsidRDefault="0079480A" w:rsidP="00A86D76">
      <w:pPr>
        <w:pStyle w:val="NoSpacing"/>
        <w:spacing w:line="360" w:lineRule="auto"/>
        <w:rPr>
          <w:rFonts w:cs="Times New Roman"/>
          <w:b/>
        </w:rPr>
      </w:pPr>
    </w:p>
    <w:p w:rsidR="00376479" w:rsidRDefault="0079480A" w:rsidP="00376479">
      <w:pPr>
        <w:autoSpaceDE w:val="0"/>
        <w:autoSpaceDN w:val="0"/>
        <w:adjustRightInd w:val="0"/>
        <w:spacing w:after="0" w:line="360" w:lineRule="auto"/>
        <w:jc w:val="both"/>
        <w:rPr>
          <w:rFonts w:ascii="Times New Roman" w:hAnsi="Times New Roman" w:cs="Times New Roman"/>
          <w:sz w:val="24"/>
          <w:szCs w:val="24"/>
        </w:rPr>
      </w:pPr>
      <w:r>
        <w:rPr>
          <w:rFonts w:cs="Times New Roman"/>
        </w:rPr>
        <w:tab/>
      </w:r>
      <w:r w:rsidR="00376479">
        <w:rPr>
          <w:rFonts w:ascii="Times New Roman" w:hAnsi="Times New Roman" w:cs="Times New Roman"/>
          <w:sz w:val="24"/>
          <w:szCs w:val="24"/>
        </w:rPr>
        <w:t>Deşi</w:t>
      </w:r>
      <w:r w:rsidR="005C5259">
        <w:rPr>
          <w:rFonts w:ascii="Times New Roman" w:hAnsi="Times New Roman" w:cs="Times New Roman"/>
          <w:sz w:val="24"/>
          <w:szCs w:val="24"/>
        </w:rPr>
        <w:t>,</w:t>
      </w:r>
      <w:r w:rsidR="00376479">
        <w:rPr>
          <w:rFonts w:ascii="Times New Roman" w:hAnsi="Times New Roman" w:cs="Times New Roman"/>
          <w:sz w:val="24"/>
          <w:szCs w:val="24"/>
        </w:rPr>
        <w:t xml:space="preserve"> Maya este open product, datele din core nu se pot accesa de către utilizatori. Inginerii Autodesk pot face modificări la nivel de core de la o versiune la alta, dar utilizatori</w:t>
      </w:r>
      <w:r w:rsidR="005C5259">
        <w:rPr>
          <w:rFonts w:ascii="Times New Roman" w:hAnsi="Times New Roman" w:cs="Times New Roman"/>
          <w:sz w:val="24"/>
          <w:szCs w:val="24"/>
        </w:rPr>
        <w:t>i</w:t>
      </w:r>
      <w:r w:rsidR="00376479">
        <w:rPr>
          <w:rFonts w:ascii="Times New Roman" w:hAnsi="Times New Roman" w:cs="Times New Roman"/>
          <w:sz w:val="24"/>
          <w:szCs w:val="24"/>
        </w:rPr>
        <w:t xml:space="preserve"> pot să acceseze aplicaţiile din core numai cu ajutorul unui set de interfeţe pe care Autodesk le asigură. O astfel de interfaţă ce poate comunica cu nucleul este Command Engine.</w:t>
      </w:r>
    </w:p>
    <w:p w:rsidR="0079480A" w:rsidRDefault="00FF0311" w:rsidP="00376479">
      <w:pPr>
        <w:pStyle w:val="NoSpacing"/>
        <w:spacing w:line="360" w:lineRule="auto"/>
        <w:jc w:val="center"/>
        <w:rPr>
          <w:rFonts w:cs="Times New Roman"/>
        </w:rPr>
      </w:pPr>
      <w:r>
        <w:rPr>
          <w:rFonts w:cs="Times New Roman"/>
          <w:noProof/>
        </w:rPr>
        <w:drawing>
          <wp:inline distT="0" distB="0" distL="0" distR="0">
            <wp:extent cx="3748278" cy="3119844"/>
            <wp:effectExtent l="19050" t="0" r="4572" b="0"/>
            <wp:docPr id="18" name="Picture 3" descr="D:\Facultate\Examen final - Licenta\Lucrare licenta Remus Avram\Imagini\Python interactioneaza cu Maya Command En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acultate\Examen final - Licenta\Lucrare licenta Remus Avram\Imagini\Python interactioneaza cu Maya Command Engine.png"/>
                    <pic:cNvPicPr>
                      <a:picLocks noChangeAspect="1" noChangeArrowheads="1"/>
                    </pic:cNvPicPr>
                  </pic:nvPicPr>
                  <pic:blipFill>
                    <a:blip r:embed="rId18" cstate="print"/>
                    <a:srcRect/>
                    <a:stretch>
                      <a:fillRect/>
                    </a:stretch>
                  </pic:blipFill>
                  <pic:spPr bwMode="auto">
                    <a:xfrm>
                      <a:off x="0" y="0"/>
                      <a:ext cx="3748477" cy="3120009"/>
                    </a:xfrm>
                    <a:prstGeom prst="rect">
                      <a:avLst/>
                    </a:prstGeom>
                    <a:noFill/>
                    <a:ln w="9525">
                      <a:noFill/>
                      <a:miter lim="800000"/>
                      <a:headEnd/>
                      <a:tailEnd/>
                    </a:ln>
                  </pic:spPr>
                </pic:pic>
              </a:graphicData>
            </a:graphic>
          </wp:inline>
        </w:drawing>
      </w:r>
    </w:p>
    <w:p w:rsidR="0079480A" w:rsidRPr="00780FC0" w:rsidRDefault="0079480A" w:rsidP="00A86D76">
      <w:pPr>
        <w:pStyle w:val="NoSpacing"/>
        <w:spacing w:line="360" w:lineRule="auto"/>
        <w:jc w:val="center"/>
        <w:rPr>
          <w:rFonts w:cs="Times New Roman"/>
          <w:b/>
          <w:sz w:val="20"/>
        </w:rPr>
      </w:pPr>
      <w:r>
        <w:rPr>
          <w:rFonts w:cs="Times New Roman"/>
          <w:b/>
          <w:sz w:val="22"/>
        </w:rPr>
        <w:t>Figura 2.</w:t>
      </w:r>
      <w:r w:rsidR="00A1435C">
        <w:rPr>
          <w:rFonts w:cs="Times New Roman"/>
          <w:b/>
          <w:sz w:val="22"/>
        </w:rPr>
        <w:t>3</w:t>
      </w:r>
      <w:r w:rsidR="00BF06B1">
        <w:rPr>
          <w:rFonts w:cs="Times New Roman"/>
          <w:b/>
          <w:sz w:val="22"/>
        </w:rPr>
        <w:t xml:space="preserve"> Python interacţionează</w:t>
      </w:r>
      <w:r w:rsidRPr="00780FC0">
        <w:rPr>
          <w:rFonts w:cs="Times New Roman"/>
          <w:b/>
          <w:sz w:val="22"/>
        </w:rPr>
        <w:t xml:space="preserve"> cu Maya Command Engine</w:t>
      </w:r>
    </w:p>
    <w:p w:rsidR="0079480A" w:rsidRPr="000D5370" w:rsidRDefault="0079480A" w:rsidP="000D5370">
      <w:pPr>
        <w:pStyle w:val="NoSpacing"/>
        <w:spacing w:line="360" w:lineRule="auto"/>
        <w:jc w:val="center"/>
        <w:rPr>
          <w:rFonts w:cs="Times New Roman"/>
          <w:b/>
          <w:sz w:val="22"/>
        </w:rPr>
      </w:pPr>
      <w:r w:rsidRPr="00780FC0">
        <w:rPr>
          <w:rFonts w:cs="Times New Roman"/>
          <w:i/>
          <w:sz w:val="22"/>
        </w:rPr>
        <w:t xml:space="preserve">(Sursa: </w:t>
      </w:r>
      <w:r w:rsidR="00BD480C">
        <w:rPr>
          <w:rFonts w:cs="Times New Roman"/>
          <w:i/>
          <w:sz w:val="22"/>
        </w:rPr>
        <w:t>Maya Python for Games and Film. A complete Reference for Maya Python and the Maya Python API, Adam Mechtley, Ryan Trowbridge, Morgan Kaufmann, Unite State of America, 2012</w:t>
      </w:r>
      <w:r w:rsidRPr="00780FC0">
        <w:rPr>
          <w:rFonts w:cs="Times New Roman"/>
          <w:i/>
          <w:sz w:val="22"/>
        </w:rPr>
        <w:t>)</w:t>
      </w:r>
    </w:p>
    <w:p w:rsidR="003176D0" w:rsidRDefault="0079480A" w:rsidP="003176D0">
      <w:pPr>
        <w:autoSpaceDE w:val="0"/>
        <w:autoSpaceDN w:val="0"/>
        <w:adjustRightInd w:val="0"/>
        <w:spacing w:after="0" w:line="360" w:lineRule="auto"/>
        <w:jc w:val="both"/>
        <w:rPr>
          <w:rFonts w:ascii="Times New Roman" w:hAnsi="Times New Roman" w:cs="Times New Roman"/>
          <w:sz w:val="24"/>
          <w:szCs w:val="24"/>
        </w:rPr>
      </w:pPr>
      <w:r>
        <w:rPr>
          <w:rFonts w:cs="Times New Roman"/>
          <w:szCs w:val="24"/>
        </w:rPr>
        <w:lastRenderedPageBreak/>
        <w:tab/>
      </w:r>
      <w:r w:rsidR="003176D0">
        <w:rPr>
          <w:rFonts w:ascii="Times New Roman" w:hAnsi="Times New Roman" w:cs="Times New Roman"/>
          <w:sz w:val="24"/>
          <w:szCs w:val="24"/>
        </w:rPr>
        <w:t xml:space="preserve">În </w:t>
      </w:r>
      <w:r w:rsidR="00DF3857">
        <w:rPr>
          <w:rFonts w:ascii="Times New Roman" w:hAnsi="Times New Roman" w:cs="Times New Roman"/>
          <w:sz w:val="24"/>
          <w:szCs w:val="24"/>
        </w:rPr>
        <w:t>Figura</w:t>
      </w:r>
      <w:r w:rsidR="003176D0">
        <w:rPr>
          <w:rFonts w:ascii="Times New Roman" w:hAnsi="Times New Roman" w:cs="Times New Roman"/>
          <w:sz w:val="24"/>
          <w:szCs w:val="24"/>
        </w:rPr>
        <w:t xml:space="preserve"> 2.3 putem vedea cum Python interacţionează cu Maya Command Engine. În timp ce Python poate să folosească comenzi gata create pentru a găsi datele din core, el poate, de asemenea, să cheme comenzi create de utilizatori care folosesc interfeţe API ca să manipuleze şi să regăsească date din core. Aceste date se pot returna într-o interfaţa de scripting prin Command Engine. Această abstracţie permite utilizatorilor să apeleze comenzi de bază (care stau la baza corului) prin intermediul limbajului de scripting.</w:t>
      </w:r>
    </w:p>
    <w:p w:rsidR="003176D0" w:rsidRDefault="003176D0" w:rsidP="003176D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MEL are acces la peste 1000 de comenzi cu ajutorul căruia s-au creat aproape toate interfeţele Maya's GUI. În timp ce Python are acces la aproape toate aceleaşi comenzi (asta asigură ca Python poate fi folosit pent</w:t>
      </w:r>
      <w:r w:rsidR="005C5259">
        <w:rPr>
          <w:rFonts w:ascii="Times New Roman" w:hAnsi="Times New Roman" w:cs="Times New Roman"/>
          <w:sz w:val="24"/>
          <w:szCs w:val="24"/>
        </w:rPr>
        <w:t>ru a recrea Maya</w:t>
      </w:r>
      <w:r>
        <w:rPr>
          <w:rFonts w:ascii="Times New Roman" w:hAnsi="Times New Roman" w:cs="Times New Roman"/>
          <w:sz w:val="24"/>
          <w:szCs w:val="24"/>
        </w:rPr>
        <w:t xml:space="preserve"> GUI la fel cum a fost creată în MEL), există un set de comenzi neaccesibile de către Python. Aceste comenzi ce nu sunt accesibile de către Python includ specificaţii legate de MEL sau de sistemul de operare. Dar</w:t>
      </w:r>
      <w:r w:rsidR="005C5259">
        <w:rPr>
          <w:rFonts w:ascii="Times New Roman" w:hAnsi="Times New Roman" w:cs="Times New Roman"/>
          <w:sz w:val="24"/>
          <w:szCs w:val="24"/>
        </w:rPr>
        <w:t>,</w:t>
      </w:r>
      <w:r>
        <w:rPr>
          <w:rFonts w:ascii="Times New Roman" w:hAnsi="Times New Roman" w:cs="Times New Roman"/>
          <w:sz w:val="24"/>
          <w:szCs w:val="24"/>
        </w:rPr>
        <w:t xml:space="preserve"> cu toate acestea, din cauză că Python are o bibliotecă largă de utilităţi ce a crescut în mulţi ani, această diferenţă dintre Python şi MEL cu timpul poate dispărea.</w:t>
      </w:r>
    </w:p>
    <w:p w:rsidR="0079613B" w:rsidRPr="000D5370" w:rsidRDefault="003176D0" w:rsidP="000D537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5C5259" w:rsidRPr="005C5259">
        <w:rPr>
          <w:rFonts w:ascii="Times New Roman" w:hAnsi="Times New Roman" w:cs="Times New Roman"/>
          <w:sz w:val="24"/>
          <w:szCs w:val="24"/>
        </w:rPr>
        <w:t>Maya are documentaţie pentru toate comenzile din Python şi este uşor de găsit care comenzi sunt disponibile. Cu toate acestea, se poate executa un script ce deţine şi cod în MEL şi cod în Python cu ajutorul unor comenzi simple. Mai mult decât atât, într-un script scris în Python sau în MEL se poate apela la un alt script scris în MEL respectiv Python. O altă calitate importantă a Maya Command Engine este cât de uşor se pot crea comenzi ce lucrează cu MEL şi cu Python în acelaşi timp. Programul Maya a fost creat în aşa fel încât, în momentul când se creează o comandă nouă, ea va fi adăugată şi disponibilă automat pentru ambele limbaje de programare- MEL şi Python. Noile comenzi pot fi create cu Maya C++ API sau cu Python API.</w:t>
      </w:r>
    </w:p>
    <w:p w:rsidR="0079480A" w:rsidRPr="003176D0" w:rsidRDefault="0079480A" w:rsidP="000D5370">
      <w:pPr>
        <w:pStyle w:val="Heading2"/>
        <w:spacing w:line="360" w:lineRule="auto"/>
        <w:jc w:val="both"/>
        <w:rPr>
          <w:rFonts w:cs="Times New Roman"/>
        </w:rPr>
      </w:pPr>
      <w:bookmarkStart w:id="12" w:name="_Toc377983391"/>
      <w:r w:rsidRPr="00B7192B">
        <w:rPr>
          <w:rFonts w:cs="Times New Roman"/>
        </w:rPr>
        <w:t>Diferen</w:t>
      </w:r>
      <w:r w:rsidR="00BF06B1">
        <w:rPr>
          <w:rFonts w:cs="Times New Roman"/>
        </w:rPr>
        <w:t>ţ</w:t>
      </w:r>
      <w:r w:rsidR="00241AE7">
        <w:rPr>
          <w:rFonts w:cs="Times New Roman"/>
        </w:rPr>
        <w:t>ele principale dintre Python ş</w:t>
      </w:r>
      <w:r w:rsidRPr="00B7192B">
        <w:rPr>
          <w:rFonts w:cs="Times New Roman"/>
        </w:rPr>
        <w:t>i alte limbaje de programare</w:t>
      </w:r>
      <w:bookmarkEnd w:id="12"/>
    </w:p>
    <w:p w:rsidR="0079480A" w:rsidRPr="00B7192B" w:rsidRDefault="0079480A" w:rsidP="00EB7FF1">
      <w:pPr>
        <w:pStyle w:val="NoSpacing"/>
        <w:spacing w:line="360" w:lineRule="auto"/>
        <w:jc w:val="both"/>
        <w:rPr>
          <w:rFonts w:cs="Times New Roman"/>
          <w:b/>
        </w:rPr>
      </w:pPr>
      <w:r w:rsidRPr="00B7192B">
        <w:rPr>
          <w:rFonts w:cs="Times New Roman"/>
          <w:b/>
        </w:rPr>
        <w:t>Sintaxa:</w:t>
      </w:r>
    </w:p>
    <w:p w:rsidR="00087538" w:rsidRDefault="0079480A" w:rsidP="00087538">
      <w:pPr>
        <w:autoSpaceDE w:val="0"/>
        <w:autoSpaceDN w:val="0"/>
        <w:adjustRightInd w:val="0"/>
        <w:spacing w:after="0" w:line="360" w:lineRule="auto"/>
        <w:jc w:val="both"/>
        <w:rPr>
          <w:rFonts w:ascii="Times New Roman" w:hAnsi="Times New Roman" w:cs="Times New Roman"/>
          <w:sz w:val="24"/>
          <w:szCs w:val="24"/>
        </w:rPr>
      </w:pPr>
      <w:r w:rsidRPr="00B7192B">
        <w:rPr>
          <w:rFonts w:cs="Times New Roman"/>
        </w:rPr>
        <w:tab/>
      </w:r>
      <w:r w:rsidR="00087538">
        <w:rPr>
          <w:rFonts w:ascii="Times New Roman" w:hAnsi="Times New Roman" w:cs="Times New Roman"/>
          <w:sz w:val="24"/>
          <w:szCs w:val="24"/>
        </w:rPr>
        <w:t>Foarte multe limbaje de programare nu ţin cont de spaţii şi taburi, în schimb folosesc mecanisme cum ar fi acoladele pentru indicarea blocurilor de cod. Python pe de altă parte foloseşte spaţiile pentru a structura blocurile de cod. În majoritatea limbajelor de programare un</w:t>
      </w:r>
      <w:r w:rsidR="00087538">
        <w:rPr>
          <w:rFonts w:ascii="Times New Roman" w:hAnsi="Times New Roman" w:cs="Times New Roman"/>
          <w:i/>
          <w:iCs/>
          <w:sz w:val="24"/>
          <w:szCs w:val="24"/>
        </w:rPr>
        <w:t xml:space="preserve"> for</w:t>
      </w:r>
      <w:r w:rsidR="00087538">
        <w:rPr>
          <w:rFonts w:ascii="Times New Roman" w:hAnsi="Times New Roman" w:cs="Times New Roman"/>
          <w:sz w:val="24"/>
          <w:szCs w:val="24"/>
        </w:rPr>
        <w:t xml:space="preserve"> poate arăta aşa:</w:t>
      </w:r>
    </w:p>
    <w:p w:rsidR="00087538" w:rsidRDefault="00087538" w:rsidP="00087538">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sidR="00241AE7">
        <w:rPr>
          <w:rFonts w:ascii="Times New Roman" w:hAnsi="Times New Roman" w:cs="Times New Roman"/>
          <w:i/>
          <w:iCs/>
          <w:sz w:val="24"/>
          <w:szCs w:val="24"/>
        </w:rPr>
        <w:t>f</w:t>
      </w:r>
      <w:r>
        <w:rPr>
          <w:rFonts w:ascii="Times New Roman" w:hAnsi="Times New Roman" w:cs="Times New Roman"/>
          <w:i/>
          <w:iCs/>
          <w:sz w:val="24"/>
          <w:szCs w:val="24"/>
        </w:rPr>
        <w:t>or (int $i=0; $i&lt;5; $i++){</w:t>
      </w:r>
    </w:p>
    <w:p w:rsidR="00087538" w:rsidRDefault="00087538" w:rsidP="00087538">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sidR="00241AE7">
        <w:rPr>
          <w:rFonts w:ascii="Times New Roman" w:hAnsi="Times New Roman" w:cs="Times New Roman"/>
          <w:i/>
          <w:iCs/>
          <w:sz w:val="24"/>
          <w:szCs w:val="24"/>
        </w:rPr>
        <w:t>i</w:t>
      </w:r>
      <w:r>
        <w:rPr>
          <w:rFonts w:ascii="Times New Roman" w:hAnsi="Times New Roman" w:cs="Times New Roman"/>
          <w:i/>
          <w:iCs/>
          <w:sz w:val="24"/>
          <w:szCs w:val="24"/>
        </w:rPr>
        <w:t>nt $j=$i+1;</w:t>
      </w:r>
    </w:p>
    <w:p w:rsidR="00087538" w:rsidRPr="00462847" w:rsidRDefault="00087538" w:rsidP="00087538">
      <w:pPr>
        <w:autoSpaceDE w:val="0"/>
        <w:autoSpaceDN w:val="0"/>
        <w:adjustRightInd w:val="0"/>
        <w:spacing w:after="0" w:line="240" w:lineRule="auto"/>
        <w:jc w:val="both"/>
        <w:rPr>
          <w:rFonts w:ascii="Times New Roman" w:hAnsi="Times New Roman" w:cs="Times New Roman"/>
          <w:i/>
          <w:iCs/>
          <w:sz w:val="24"/>
          <w:szCs w:val="24"/>
          <w:lang w:val="de-DE"/>
        </w:rPr>
      </w:pPr>
      <w:r>
        <w:rPr>
          <w:rFonts w:ascii="Times New Roman" w:hAnsi="Times New Roman" w:cs="Times New Roman"/>
          <w:i/>
          <w:iCs/>
          <w:sz w:val="24"/>
          <w:szCs w:val="24"/>
        </w:rPr>
        <w:tab/>
      </w:r>
      <w:r w:rsidR="00085BEA" w:rsidRPr="00462847">
        <w:rPr>
          <w:rFonts w:ascii="Times New Roman" w:hAnsi="Times New Roman" w:cs="Times New Roman"/>
          <w:i/>
          <w:iCs/>
          <w:sz w:val="24"/>
          <w:szCs w:val="24"/>
          <w:lang w:val="de-DE"/>
        </w:rPr>
        <w:t>print</w:t>
      </w:r>
      <w:r w:rsidRPr="00462847">
        <w:rPr>
          <w:rFonts w:ascii="Times New Roman" w:hAnsi="Times New Roman" w:cs="Times New Roman"/>
          <w:i/>
          <w:iCs/>
          <w:sz w:val="24"/>
          <w:szCs w:val="24"/>
          <w:lang w:val="de-DE"/>
        </w:rPr>
        <w:t xml:space="preserve"> ($j+"\n");</w:t>
      </w:r>
    </w:p>
    <w:p w:rsidR="00087538" w:rsidRPr="00462847" w:rsidRDefault="00087538" w:rsidP="00087538">
      <w:pPr>
        <w:autoSpaceDE w:val="0"/>
        <w:autoSpaceDN w:val="0"/>
        <w:adjustRightInd w:val="0"/>
        <w:spacing w:after="0" w:line="240" w:lineRule="auto"/>
        <w:jc w:val="both"/>
        <w:rPr>
          <w:rFonts w:ascii="Times New Roman" w:hAnsi="Times New Roman" w:cs="Times New Roman"/>
          <w:i/>
          <w:iCs/>
          <w:sz w:val="24"/>
          <w:szCs w:val="24"/>
          <w:lang w:val="de-DE"/>
        </w:rPr>
      </w:pPr>
      <w:r w:rsidRPr="00462847">
        <w:rPr>
          <w:rFonts w:ascii="Times New Roman" w:hAnsi="Times New Roman" w:cs="Times New Roman"/>
          <w:i/>
          <w:iCs/>
          <w:sz w:val="24"/>
          <w:szCs w:val="24"/>
          <w:lang w:val="de-DE"/>
        </w:rPr>
        <w:tab/>
        <w:t>}</w:t>
      </w:r>
    </w:p>
    <w:p w:rsidR="00087538" w:rsidRPr="00462847" w:rsidRDefault="00087538" w:rsidP="00087538">
      <w:pPr>
        <w:autoSpaceDE w:val="0"/>
        <w:autoSpaceDN w:val="0"/>
        <w:adjustRightInd w:val="0"/>
        <w:spacing w:after="0" w:line="360" w:lineRule="auto"/>
        <w:jc w:val="both"/>
        <w:rPr>
          <w:rFonts w:ascii="Times New Roman" w:hAnsi="Times New Roman" w:cs="Times New Roman"/>
          <w:sz w:val="24"/>
          <w:szCs w:val="24"/>
          <w:lang w:val="de-DE"/>
        </w:rPr>
      </w:pPr>
      <w:r w:rsidRPr="00462847">
        <w:rPr>
          <w:rFonts w:ascii="Times New Roman" w:hAnsi="Times New Roman" w:cs="Times New Roman"/>
          <w:sz w:val="24"/>
          <w:szCs w:val="24"/>
          <w:lang w:val="de-DE"/>
        </w:rPr>
        <w:t>Sau aşa:</w:t>
      </w:r>
    </w:p>
    <w:p w:rsidR="00087538" w:rsidRDefault="00087538" w:rsidP="00087538">
      <w:pPr>
        <w:autoSpaceDE w:val="0"/>
        <w:autoSpaceDN w:val="0"/>
        <w:adjustRightInd w:val="0"/>
        <w:spacing w:after="0" w:line="240" w:lineRule="auto"/>
        <w:jc w:val="both"/>
        <w:rPr>
          <w:rFonts w:ascii="Times New Roman" w:hAnsi="Times New Roman" w:cs="Times New Roman"/>
          <w:i/>
          <w:iCs/>
          <w:sz w:val="24"/>
          <w:szCs w:val="24"/>
        </w:rPr>
      </w:pPr>
      <w:r w:rsidRPr="00462847">
        <w:rPr>
          <w:rFonts w:ascii="Times New Roman" w:hAnsi="Times New Roman" w:cs="Times New Roman"/>
          <w:sz w:val="24"/>
          <w:szCs w:val="24"/>
          <w:lang w:val="de-DE"/>
        </w:rPr>
        <w:tab/>
      </w:r>
      <w:r w:rsidR="00241AE7">
        <w:rPr>
          <w:rFonts w:ascii="Times New Roman" w:hAnsi="Times New Roman" w:cs="Times New Roman"/>
          <w:sz w:val="24"/>
          <w:szCs w:val="24"/>
        </w:rPr>
        <w:t>f</w:t>
      </w:r>
      <w:r>
        <w:rPr>
          <w:rFonts w:ascii="Times New Roman" w:hAnsi="Times New Roman" w:cs="Times New Roman"/>
          <w:i/>
          <w:iCs/>
          <w:sz w:val="24"/>
          <w:szCs w:val="24"/>
        </w:rPr>
        <w:t>or (int $i=0; $i&lt;5; $i++){</w:t>
      </w:r>
      <w:r>
        <w:rPr>
          <w:rFonts w:ascii="Times New Roman" w:hAnsi="Times New Roman" w:cs="Times New Roman"/>
          <w:i/>
          <w:iCs/>
          <w:sz w:val="24"/>
          <w:szCs w:val="24"/>
        </w:rPr>
        <w:tab/>
        <w:t xml:space="preserve">int $j=$i+1; </w:t>
      </w:r>
      <w:r w:rsidR="00085BEA">
        <w:rPr>
          <w:rFonts w:ascii="Times New Roman" w:hAnsi="Times New Roman" w:cs="Times New Roman"/>
          <w:i/>
          <w:iCs/>
          <w:sz w:val="24"/>
          <w:szCs w:val="24"/>
        </w:rPr>
        <w:t>print</w:t>
      </w:r>
      <w:r>
        <w:rPr>
          <w:rFonts w:ascii="Times New Roman" w:hAnsi="Times New Roman" w:cs="Times New Roman"/>
          <w:i/>
          <w:iCs/>
          <w:sz w:val="24"/>
          <w:szCs w:val="24"/>
        </w:rPr>
        <w:t xml:space="preserve"> ($j+"\n");}</w:t>
      </w:r>
    </w:p>
    <w:p w:rsidR="00087538" w:rsidRDefault="00087538" w:rsidP="0008753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În schimb ce în limbajul de programare Python un</w:t>
      </w:r>
      <w:r>
        <w:rPr>
          <w:rFonts w:ascii="Times New Roman" w:hAnsi="Times New Roman" w:cs="Times New Roman"/>
          <w:i/>
          <w:iCs/>
          <w:sz w:val="24"/>
          <w:szCs w:val="24"/>
        </w:rPr>
        <w:t xml:space="preserve"> for</w:t>
      </w:r>
      <w:r>
        <w:rPr>
          <w:rFonts w:ascii="Times New Roman" w:hAnsi="Times New Roman" w:cs="Times New Roman"/>
          <w:sz w:val="24"/>
          <w:szCs w:val="24"/>
        </w:rPr>
        <w:t xml:space="preserve"> arată aşa:</w:t>
      </w:r>
    </w:p>
    <w:p w:rsidR="00087538" w:rsidRDefault="00087538" w:rsidP="00087538">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sz w:val="24"/>
          <w:szCs w:val="24"/>
        </w:rPr>
        <w:lastRenderedPageBreak/>
        <w:tab/>
      </w:r>
      <w:r w:rsidR="00241AE7">
        <w:rPr>
          <w:rFonts w:ascii="Times New Roman" w:hAnsi="Times New Roman" w:cs="Times New Roman"/>
          <w:sz w:val="24"/>
          <w:szCs w:val="24"/>
        </w:rPr>
        <w:t>f</w:t>
      </w:r>
      <w:r>
        <w:rPr>
          <w:rFonts w:ascii="Times New Roman" w:hAnsi="Times New Roman" w:cs="Times New Roman"/>
          <w:i/>
          <w:iCs/>
          <w:sz w:val="24"/>
          <w:szCs w:val="24"/>
        </w:rPr>
        <w:t>or i în range (5)</w:t>
      </w:r>
    </w:p>
    <w:p w:rsidR="00087538" w:rsidRDefault="00087538" w:rsidP="00087538">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sidR="00241AE7">
        <w:rPr>
          <w:rFonts w:ascii="Times New Roman" w:hAnsi="Times New Roman" w:cs="Times New Roman"/>
          <w:i/>
          <w:iCs/>
          <w:sz w:val="24"/>
          <w:szCs w:val="24"/>
        </w:rPr>
        <w:t>j</w:t>
      </w:r>
      <w:r>
        <w:rPr>
          <w:rFonts w:ascii="Times New Roman" w:hAnsi="Times New Roman" w:cs="Times New Roman"/>
          <w:i/>
          <w:iCs/>
          <w:sz w:val="24"/>
          <w:szCs w:val="24"/>
        </w:rPr>
        <w:t xml:space="preserve"> = i+1</w:t>
      </w:r>
    </w:p>
    <w:p w:rsidR="00087538" w:rsidRDefault="00087538" w:rsidP="00087538">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sidR="00085BEA">
        <w:rPr>
          <w:rFonts w:ascii="Times New Roman" w:hAnsi="Times New Roman" w:cs="Times New Roman"/>
          <w:i/>
          <w:iCs/>
          <w:sz w:val="24"/>
          <w:szCs w:val="24"/>
        </w:rPr>
        <w:t>print</w:t>
      </w:r>
      <w:r>
        <w:rPr>
          <w:rFonts w:ascii="Times New Roman" w:hAnsi="Times New Roman" w:cs="Times New Roman"/>
          <w:i/>
          <w:iCs/>
          <w:sz w:val="24"/>
          <w:szCs w:val="24"/>
        </w:rPr>
        <w:t xml:space="preserve"> j</w:t>
      </w:r>
    </w:p>
    <w:p w:rsidR="00087538" w:rsidRDefault="00087538" w:rsidP="00087538">
      <w:pPr>
        <w:autoSpaceDE w:val="0"/>
        <w:autoSpaceDN w:val="0"/>
        <w:adjustRightInd w:val="0"/>
        <w:spacing w:after="0" w:line="360" w:lineRule="auto"/>
        <w:jc w:val="both"/>
        <w:rPr>
          <w:rFonts w:ascii="Times New Roman" w:hAnsi="Times New Roman" w:cs="Times New Roman"/>
          <w:sz w:val="24"/>
          <w:szCs w:val="24"/>
        </w:rPr>
      </w:pPr>
    </w:p>
    <w:p w:rsidR="00087538" w:rsidRDefault="00087538" w:rsidP="00087538">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Timpul de executare:</w:t>
      </w:r>
    </w:p>
    <w:p w:rsidR="007F0213" w:rsidRPr="000D5370" w:rsidRDefault="00087538" w:rsidP="0008753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Diferenţa dintre timpul de executare al limbajului de programare MEL şi </w:t>
      </w:r>
      <w:r w:rsidR="00241AE7">
        <w:rPr>
          <w:rFonts w:ascii="Times New Roman" w:hAnsi="Times New Roman" w:cs="Times New Roman"/>
          <w:sz w:val="24"/>
          <w:szCs w:val="24"/>
        </w:rPr>
        <w:t xml:space="preserve">al </w:t>
      </w:r>
      <w:r>
        <w:rPr>
          <w:rFonts w:ascii="Times New Roman" w:hAnsi="Times New Roman" w:cs="Times New Roman"/>
          <w:sz w:val="24"/>
          <w:szCs w:val="24"/>
        </w:rPr>
        <w:t>limbajului de programare Python este foarte mare pentru scenele complexe. Executarea unui script în Python poate dura şi de 200 de ori mai puţin decât executarea aceluiaşi script scris în MEL, deoarece Python a fost creat să folosească Maya Python API. Este mult mai complicat folosirea API (Application programming interface) decât comenzile crate special pentru Maya în MEL, cu toate acestea MEL nu poate folosi API direct, ci numai cu ajutorul acestor comenzi încapsulate.</w:t>
      </w:r>
    </w:p>
    <w:p w:rsidR="007F0213" w:rsidRPr="007F0213" w:rsidRDefault="007F0213" w:rsidP="00087538">
      <w:pPr>
        <w:autoSpaceDE w:val="0"/>
        <w:autoSpaceDN w:val="0"/>
        <w:adjustRightInd w:val="0"/>
        <w:spacing w:after="0" w:line="360" w:lineRule="auto"/>
        <w:jc w:val="both"/>
        <w:rPr>
          <w:rFonts w:ascii="Times New Roman" w:hAnsi="Times New Roman" w:cs="Times New Roman"/>
          <w:b/>
          <w:bCs/>
          <w:sz w:val="24"/>
          <w:szCs w:val="24"/>
        </w:rPr>
      </w:pPr>
    </w:p>
    <w:p w:rsidR="00087538" w:rsidRDefault="00087538" w:rsidP="00087538">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Modelul de date din Python</w:t>
      </w:r>
    </w:p>
    <w:p w:rsidR="00087538" w:rsidRDefault="00087538" w:rsidP="0008753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Pentru o eficienţă maximă, pentru tipurile de variabile statice diferite se alocă o </w:t>
      </w:r>
      <w:r w:rsidR="00241AE7">
        <w:rPr>
          <w:rFonts w:ascii="Times New Roman" w:hAnsi="Times New Roman" w:cs="Times New Roman"/>
          <w:sz w:val="24"/>
          <w:szCs w:val="24"/>
        </w:rPr>
        <w:t xml:space="preserve">calitate </w:t>
      </w:r>
      <w:r>
        <w:rPr>
          <w:rFonts w:ascii="Times New Roman" w:hAnsi="Times New Roman" w:cs="Times New Roman"/>
          <w:sz w:val="24"/>
          <w:szCs w:val="24"/>
        </w:rPr>
        <w:t>specifică</w:t>
      </w:r>
      <w:r w:rsidR="00241AE7">
        <w:rPr>
          <w:rFonts w:ascii="Times New Roman" w:hAnsi="Times New Roman" w:cs="Times New Roman"/>
          <w:sz w:val="24"/>
          <w:szCs w:val="24"/>
        </w:rPr>
        <w:t xml:space="preserve"> </w:t>
      </w:r>
      <w:r>
        <w:rPr>
          <w:rFonts w:ascii="Times New Roman" w:hAnsi="Times New Roman" w:cs="Times New Roman"/>
          <w:sz w:val="24"/>
          <w:szCs w:val="24"/>
        </w:rPr>
        <w:t>de memorie. Deoarece această cantitate de memorie este specificată de la început, nu se poate atribui simplu un nou tip la o anumită variabilă la un moment ulterior. Pe de altă parte, limbajul Python permite să se schimbe tipul unei variabile oricând. În Python, var</w:t>
      </w:r>
      <w:r w:rsidR="00241AE7">
        <w:rPr>
          <w:rFonts w:ascii="Times New Roman" w:hAnsi="Times New Roman" w:cs="Times New Roman"/>
          <w:sz w:val="24"/>
          <w:szCs w:val="24"/>
        </w:rPr>
        <w:t>iabilele sunt doar nişte nume care</w:t>
      </w:r>
      <w:r>
        <w:rPr>
          <w:rFonts w:ascii="Times New Roman" w:hAnsi="Times New Roman" w:cs="Times New Roman"/>
          <w:sz w:val="24"/>
          <w:szCs w:val="24"/>
        </w:rPr>
        <w:t xml:space="preserve"> indică date. Toate datele sunt obiecte, şi fiecare obiect are o identitate, un tip şi o valoare.</w:t>
      </w:r>
    </w:p>
    <w:p w:rsidR="00087538" w:rsidRDefault="00087538" w:rsidP="001F1E09">
      <w:pPr>
        <w:numPr>
          <w:ilvl w:val="0"/>
          <w:numId w:val="8"/>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O identitate obiect descrie o adresă de memorie.</w:t>
      </w:r>
    </w:p>
    <w:p w:rsidR="00087538" w:rsidRDefault="00087538" w:rsidP="001F1E09">
      <w:pPr>
        <w:numPr>
          <w:ilvl w:val="0"/>
          <w:numId w:val="8"/>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Un tip obiect (care</w:t>
      </w:r>
      <w:r w:rsidR="00241AE7">
        <w:rPr>
          <w:rFonts w:ascii="Times New Roman" w:hAnsi="Times New Roman" w:cs="Times New Roman"/>
          <w:sz w:val="24"/>
          <w:szCs w:val="24"/>
        </w:rPr>
        <w:t xml:space="preserve"> este el în sine</w:t>
      </w:r>
      <w:r>
        <w:rPr>
          <w:rFonts w:ascii="Times New Roman" w:hAnsi="Times New Roman" w:cs="Times New Roman"/>
          <w:sz w:val="24"/>
          <w:szCs w:val="24"/>
        </w:rPr>
        <w:t xml:space="preserve"> un obiect) descrie un tip de date de referinţă.</w:t>
      </w:r>
    </w:p>
    <w:p w:rsidR="00087538" w:rsidRDefault="00087538" w:rsidP="001F1E09">
      <w:pPr>
        <w:numPr>
          <w:ilvl w:val="0"/>
          <w:numId w:val="8"/>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O valoare obiect descrise conţinutul real al datelor.</w:t>
      </w:r>
    </w:p>
    <w:p w:rsidR="00087538" w:rsidRDefault="00087538" w:rsidP="00087538">
      <w:pPr>
        <w:autoSpaceDE w:val="0"/>
        <w:autoSpaceDN w:val="0"/>
        <w:adjustRightInd w:val="0"/>
        <w:spacing w:after="0" w:line="360" w:lineRule="auto"/>
        <w:jc w:val="both"/>
        <w:rPr>
          <w:rFonts w:ascii="Times New Roman" w:hAnsi="Times New Roman" w:cs="Times New Roman"/>
          <w:sz w:val="24"/>
          <w:szCs w:val="24"/>
        </w:rPr>
      </w:pPr>
    </w:p>
    <w:p w:rsidR="00087538" w:rsidRDefault="00087538" w:rsidP="0008753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Când se crează o nouă variabilă şi i se atribuie o valoare, variabila este numai un nume ce indica spre un obiect cu aceste trei proprietăţi: o identitate, un tip şi a valoare. Deşi variabilele din Python sunt referinţe către date, ele nu pot fi folosite ca şi pointeri. Python întotdeauna introduce parametr</w:t>
      </w:r>
      <w:r w:rsidR="00085BEA">
        <w:rPr>
          <w:rFonts w:ascii="Times New Roman" w:hAnsi="Times New Roman" w:cs="Times New Roman"/>
          <w:sz w:val="24"/>
          <w:szCs w:val="24"/>
        </w:rPr>
        <w:t>ii</w:t>
      </w:r>
      <w:r>
        <w:rPr>
          <w:rFonts w:ascii="Times New Roman" w:hAnsi="Times New Roman" w:cs="Times New Roman"/>
          <w:sz w:val="24"/>
          <w:szCs w:val="24"/>
        </w:rPr>
        <w:t xml:space="preserve"> prin valoare, dar valoarea unei variabile în Python es</w:t>
      </w:r>
      <w:r w:rsidR="00085BEA">
        <w:rPr>
          <w:rFonts w:ascii="Times New Roman" w:hAnsi="Times New Roman" w:cs="Times New Roman"/>
          <w:sz w:val="24"/>
          <w:szCs w:val="24"/>
        </w:rPr>
        <w:t>te o referinţă. Consecinţa există</w:t>
      </w:r>
      <w:r>
        <w:rPr>
          <w:rFonts w:ascii="Times New Roman" w:hAnsi="Times New Roman" w:cs="Times New Roman"/>
          <w:sz w:val="24"/>
          <w:szCs w:val="24"/>
        </w:rPr>
        <w:t xml:space="preserve"> atunci când se reatribuie o variabilă în interiorul unei proceduri, </w:t>
      </w:r>
      <w:r w:rsidR="00085BEA">
        <w:rPr>
          <w:rFonts w:ascii="Times New Roman" w:hAnsi="Times New Roman" w:cs="Times New Roman"/>
          <w:sz w:val="24"/>
          <w:szCs w:val="24"/>
        </w:rPr>
        <w:t xml:space="preserve">ea </w:t>
      </w:r>
      <w:r>
        <w:rPr>
          <w:rFonts w:ascii="Times New Roman" w:hAnsi="Times New Roman" w:cs="Times New Roman"/>
          <w:sz w:val="24"/>
          <w:szCs w:val="24"/>
        </w:rPr>
        <w:t>nu are nici</w:t>
      </w:r>
      <w:r w:rsidR="00085BEA">
        <w:rPr>
          <w:rFonts w:ascii="Times New Roman" w:hAnsi="Times New Roman" w:cs="Times New Roman"/>
          <w:sz w:val="24"/>
          <w:szCs w:val="24"/>
        </w:rPr>
        <w:t>un efect în</w:t>
      </w:r>
      <w:r>
        <w:rPr>
          <w:rFonts w:ascii="Times New Roman" w:hAnsi="Times New Roman" w:cs="Times New Roman"/>
          <w:sz w:val="24"/>
          <w:szCs w:val="24"/>
        </w:rPr>
        <w:t xml:space="preserve">afara procedurii. </w:t>
      </w:r>
    </w:p>
    <w:p w:rsidR="00087538" w:rsidRDefault="00087538" w:rsidP="00087538">
      <w:pPr>
        <w:autoSpaceDE w:val="0"/>
        <w:autoSpaceDN w:val="0"/>
        <w:adjustRightInd w:val="0"/>
        <w:spacing w:after="0" w:line="360" w:lineRule="auto"/>
        <w:jc w:val="both"/>
        <w:rPr>
          <w:rFonts w:ascii="Times New Roman" w:hAnsi="Times New Roman" w:cs="Times New Roman"/>
          <w:sz w:val="16"/>
          <w:szCs w:val="16"/>
        </w:rPr>
      </w:pPr>
    </w:p>
    <w:p w:rsidR="00087538" w:rsidRDefault="00087538" w:rsidP="0008753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Exemplu:</w:t>
      </w:r>
    </w:p>
    <w:p w:rsidR="00087538" w:rsidRDefault="00085BEA" w:rsidP="007F0213">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v</w:t>
      </w:r>
      <w:r w:rsidR="00087538">
        <w:rPr>
          <w:rFonts w:ascii="Times New Roman" w:hAnsi="Times New Roman" w:cs="Times New Roman"/>
          <w:i/>
          <w:iCs/>
          <w:sz w:val="24"/>
          <w:szCs w:val="24"/>
        </w:rPr>
        <w:t>ar = 5</w:t>
      </w:r>
    </w:p>
    <w:p w:rsidR="00087538" w:rsidRDefault="00085BEA" w:rsidP="007F0213">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v</w:t>
      </w:r>
      <w:r w:rsidR="00087538">
        <w:rPr>
          <w:rFonts w:ascii="Times New Roman" w:hAnsi="Times New Roman" w:cs="Times New Roman"/>
          <w:i/>
          <w:iCs/>
          <w:sz w:val="24"/>
          <w:szCs w:val="24"/>
        </w:rPr>
        <w:t>ar = 'Hello!'</w:t>
      </w:r>
    </w:p>
    <w:p w:rsidR="00087538" w:rsidRDefault="00087538" w:rsidP="00087538">
      <w:pPr>
        <w:autoSpaceDE w:val="0"/>
        <w:autoSpaceDN w:val="0"/>
        <w:adjustRightInd w:val="0"/>
        <w:spacing w:after="0" w:line="360" w:lineRule="auto"/>
        <w:jc w:val="both"/>
        <w:rPr>
          <w:rFonts w:ascii="Times New Roman" w:hAnsi="Times New Roman" w:cs="Times New Roman"/>
          <w:i/>
          <w:iCs/>
          <w:sz w:val="16"/>
          <w:szCs w:val="16"/>
        </w:rPr>
      </w:pPr>
    </w:p>
    <w:p w:rsidR="0079613B" w:rsidRPr="000D5370" w:rsidRDefault="00087538" w:rsidP="000D537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Prima dată i se atribuie variabilei </w:t>
      </w:r>
      <w:r>
        <w:rPr>
          <w:rFonts w:ascii="Times New Roman" w:hAnsi="Times New Roman" w:cs="Times New Roman"/>
          <w:i/>
          <w:iCs/>
          <w:sz w:val="24"/>
          <w:szCs w:val="24"/>
        </w:rPr>
        <w:t>var</w:t>
      </w:r>
      <w:r>
        <w:rPr>
          <w:rFonts w:ascii="Times New Roman" w:hAnsi="Times New Roman" w:cs="Times New Roman"/>
          <w:sz w:val="24"/>
          <w:szCs w:val="24"/>
        </w:rPr>
        <w:t xml:space="preserve"> un număr întreg, după care </w:t>
      </w:r>
      <w:r w:rsidR="00085BEA">
        <w:rPr>
          <w:rFonts w:ascii="Times New Roman" w:hAnsi="Times New Roman" w:cs="Times New Roman"/>
          <w:sz w:val="24"/>
          <w:szCs w:val="24"/>
        </w:rPr>
        <w:t>i se atribuie variabilei un stri</w:t>
      </w:r>
      <w:r>
        <w:rPr>
          <w:rFonts w:ascii="Times New Roman" w:hAnsi="Times New Roman" w:cs="Times New Roman"/>
          <w:sz w:val="24"/>
          <w:szCs w:val="24"/>
        </w:rPr>
        <w:t xml:space="preserve">ng. În acest caz, nu </w:t>
      </w:r>
      <w:r w:rsidR="00085BEA">
        <w:rPr>
          <w:rFonts w:ascii="Times New Roman" w:hAnsi="Times New Roman" w:cs="Times New Roman"/>
          <w:sz w:val="24"/>
          <w:szCs w:val="24"/>
        </w:rPr>
        <w:t>se schimbă tipul de date care sunt</w:t>
      </w:r>
      <w:r>
        <w:rPr>
          <w:rFonts w:ascii="Times New Roman" w:hAnsi="Times New Roman" w:cs="Times New Roman"/>
          <w:sz w:val="24"/>
          <w:szCs w:val="24"/>
        </w:rPr>
        <w:t xml:space="preserve"> la bază, ci variabila indică spre o parte de date diferită în acelaşi timp.</w:t>
      </w:r>
    </w:p>
    <w:p w:rsidR="0079613B" w:rsidRPr="00A45AAB" w:rsidRDefault="00227108" w:rsidP="000D5370">
      <w:pPr>
        <w:pStyle w:val="Heading2"/>
        <w:spacing w:line="360" w:lineRule="auto"/>
        <w:jc w:val="both"/>
        <w:rPr>
          <w:rFonts w:cs="Times New Roman"/>
        </w:rPr>
      </w:pPr>
      <w:bookmarkStart w:id="13" w:name="_Toc377983392"/>
      <w:r w:rsidRPr="00227108">
        <w:rPr>
          <w:rFonts w:cs="Times New Roman"/>
        </w:rPr>
        <w:t>Ce este un modul</w:t>
      </w:r>
      <w:r w:rsidR="00851E9D">
        <w:rPr>
          <w:rFonts w:cs="Times New Roman"/>
        </w:rPr>
        <w:t xml:space="preserve"> </w:t>
      </w:r>
      <w:r w:rsidR="00BF06B1">
        <w:rPr>
          <w:rFonts w:cs="Times New Roman"/>
        </w:rPr>
        <w:t>î</w:t>
      </w:r>
      <w:r w:rsidR="00851E9D">
        <w:rPr>
          <w:rFonts w:cs="Times New Roman"/>
        </w:rPr>
        <w:t>n Python</w:t>
      </w:r>
      <w:r w:rsidRPr="00227108">
        <w:rPr>
          <w:rFonts w:cs="Times New Roman"/>
        </w:rPr>
        <w:t>?</w:t>
      </w:r>
      <w:r w:rsidR="00705E34">
        <w:rPr>
          <w:rFonts w:cs="Times New Roman"/>
        </w:rPr>
        <w:t xml:space="preserve"> [1]</w:t>
      </w:r>
      <w:bookmarkEnd w:id="13"/>
    </w:p>
    <w:p w:rsidR="005509DA" w:rsidRDefault="00F82C35" w:rsidP="005509DA">
      <w:pPr>
        <w:autoSpaceDE w:val="0"/>
        <w:autoSpaceDN w:val="0"/>
        <w:adjustRightInd w:val="0"/>
        <w:spacing w:after="0" w:line="360" w:lineRule="auto"/>
        <w:jc w:val="both"/>
        <w:rPr>
          <w:rFonts w:ascii="Times New Roman" w:hAnsi="Times New Roman" w:cs="Times New Roman"/>
          <w:sz w:val="24"/>
          <w:szCs w:val="24"/>
        </w:rPr>
      </w:pPr>
      <w:r>
        <w:rPr>
          <w:rFonts w:cs="Times New Roman"/>
        </w:rPr>
        <w:tab/>
      </w:r>
      <w:r w:rsidR="005509DA">
        <w:rPr>
          <w:rFonts w:ascii="Times New Roman" w:hAnsi="Times New Roman" w:cs="Times New Roman"/>
          <w:sz w:val="24"/>
          <w:szCs w:val="24"/>
        </w:rPr>
        <w:t>Un modul este un fişier Python independent ce conţine o secvenţă de definiţii şi declaraţii executabile. Modulele pot conţine atât de puţine sau atât de multe lini</w:t>
      </w:r>
      <w:r w:rsidR="00085BEA">
        <w:rPr>
          <w:rFonts w:ascii="Times New Roman" w:hAnsi="Times New Roman" w:cs="Times New Roman"/>
          <w:sz w:val="24"/>
          <w:szCs w:val="24"/>
        </w:rPr>
        <w:t>i</w:t>
      </w:r>
      <w:r w:rsidR="005509DA">
        <w:rPr>
          <w:rFonts w:ascii="Times New Roman" w:hAnsi="Times New Roman" w:cs="Times New Roman"/>
          <w:sz w:val="24"/>
          <w:szCs w:val="24"/>
        </w:rPr>
        <w:t xml:space="preserve"> de cod cât sunt cerute, şi des focusandu-se pe o sarcină specifică. </w:t>
      </w:r>
      <w:r w:rsidR="00085BEA">
        <w:rPr>
          <w:rFonts w:ascii="Times New Roman" w:hAnsi="Times New Roman" w:cs="Times New Roman"/>
          <w:sz w:val="24"/>
          <w:szCs w:val="24"/>
        </w:rPr>
        <w:t>D</w:t>
      </w:r>
      <w:r w:rsidR="005509DA">
        <w:rPr>
          <w:rFonts w:ascii="Times New Roman" w:hAnsi="Times New Roman" w:cs="Times New Roman"/>
          <w:sz w:val="24"/>
          <w:szCs w:val="24"/>
        </w:rPr>
        <w:t xml:space="preserve">e asemenea </w:t>
      </w:r>
      <w:r w:rsidR="00085BEA">
        <w:rPr>
          <w:rFonts w:ascii="Times New Roman" w:hAnsi="Times New Roman" w:cs="Times New Roman"/>
          <w:sz w:val="24"/>
          <w:szCs w:val="24"/>
        </w:rPr>
        <w:t xml:space="preserve">modulele pot </w:t>
      </w:r>
      <w:r w:rsidR="005509DA">
        <w:rPr>
          <w:rFonts w:ascii="Times New Roman" w:hAnsi="Times New Roman" w:cs="Times New Roman"/>
          <w:sz w:val="24"/>
          <w:szCs w:val="24"/>
        </w:rPr>
        <w:t>importa alte module, acordând organizarea codului prin funcţionalitate şi reutilizarea funcţionalităţii dincolo de tool-uri. În timp ce modulele permit uşor refolosirea codului în această situaţie, ele sunt de</w:t>
      </w:r>
      <w:r w:rsidR="00085BEA">
        <w:rPr>
          <w:rFonts w:ascii="Times New Roman" w:hAnsi="Times New Roman" w:cs="Times New Roman"/>
          <w:sz w:val="24"/>
          <w:szCs w:val="24"/>
        </w:rPr>
        <w:t xml:space="preserve"> </w:t>
      </w:r>
      <w:r w:rsidR="005509DA">
        <w:rPr>
          <w:rFonts w:ascii="Times New Roman" w:hAnsi="Times New Roman" w:cs="Times New Roman"/>
          <w:sz w:val="24"/>
          <w:szCs w:val="24"/>
        </w:rPr>
        <w:t xml:space="preserve">asemenea create să protejeze codul. Modulele sunt nişte documente de tip text cu extensie ".py". Când se importă un modul pentru prima dată, în acelaşi </w:t>
      </w:r>
      <w:r w:rsidR="00085BEA">
        <w:rPr>
          <w:rFonts w:ascii="Times New Roman" w:hAnsi="Times New Roman" w:cs="Times New Roman"/>
          <w:sz w:val="24"/>
          <w:szCs w:val="24"/>
        </w:rPr>
        <w:t>timp, un alt fişier, de tip ". pyc</w:t>
      </w:r>
      <w:r w:rsidR="005509DA">
        <w:rPr>
          <w:rFonts w:ascii="Times New Roman" w:hAnsi="Times New Roman" w:cs="Times New Roman"/>
          <w:sz w:val="24"/>
          <w:szCs w:val="24"/>
        </w:rPr>
        <w:t>" ce îi corespunde va fi generat. Acest fişier este un modul de compilare. Un modul de compilare conţine bytecode, mai degrabă decât cod sursă. În timp ce codul sursă este "human readable", bytecode este convert</w:t>
      </w:r>
      <w:r w:rsidR="00085BEA">
        <w:rPr>
          <w:rFonts w:ascii="Times New Roman" w:hAnsi="Times New Roman" w:cs="Times New Roman"/>
          <w:sz w:val="24"/>
          <w:szCs w:val="24"/>
        </w:rPr>
        <w:t>it într-o formă compactă care sunt</w:t>
      </w:r>
      <w:r w:rsidR="005509DA">
        <w:rPr>
          <w:rFonts w:ascii="Times New Roman" w:hAnsi="Times New Roman" w:cs="Times New Roman"/>
          <w:sz w:val="24"/>
          <w:szCs w:val="24"/>
        </w:rPr>
        <w:t xml:space="preserve"> mult mai eficientă pentru interpretorul Python să o execute. Ca atare, se pot folosi modulele ori în fişiere de tip "py" ori în fişiere de tip "</w:t>
      </w:r>
      <w:r w:rsidR="00085BEA">
        <w:rPr>
          <w:rFonts w:ascii="Times New Roman" w:hAnsi="Times New Roman" w:cs="Times New Roman"/>
          <w:sz w:val="24"/>
          <w:szCs w:val="24"/>
        </w:rPr>
        <w:t>pyc</w:t>
      </w:r>
      <w:r w:rsidR="005509DA">
        <w:rPr>
          <w:rFonts w:ascii="Times New Roman" w:hAnsi="Times New Roman" w:cs="Times New Roman"/>
          <w:sz w:val="24"/>
          <w:szCs w:val="24"/>
        </w:rPr>
        <w:t xml:space="preserve">". Modulele </w:t>
      </w:r>
      <w:r w:rsidR="00085BEA">
        <w:rPr>
          <w:rFonts w:ascii="Times New Roman" w:hAnsi="Times New Roman" w:cs="Times New Roman"/>
          <w:sz w:val="24"/>
          <w:szCs w:val="24"/>
        </w:rPr>
        <w:t xml:space="preserve">care </w:t>
      </w:r>
      <w:r w:rsidR="005509DA">
        <w:rPr>
          <w:rFonts w:ascii="Times New Roman" w:hAnsi="Times New Roman" w:cs="Times New Roman"/>
          <w:sz w:val="24"/>
          <w:szCs w:val="24"/>
        </w:rPr>
        <w:t>se execută în Maya sunt numai de tip bytecode pentru protecţia conţinutului.</w:t>
      </w:r>
    </w:p>
    <w:p w:rsidR="005509DA" w:rsidRDefault="005509DA" w:rsidP="005509D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Python însuşi colaborează cu o largă bibliotecă de module standard. În această bibliotecă există tot felul de module pentru diverse sarcini, inclusiv cele ce ţin de matematică, cele ce lucrează cu e-mail-uri, chiar şi cele ce folosesc interfaţa sistemului de operare. În documentaţia despre Python există o listă plină cu module deja create şi descrierea funcţionalităţilor lor. De multe ori există module deja create ce rezolvă </w:t>
      </w:r>
      <w:r w:rsidR="00085BEA">
        <w:rPr>
          <w:rFonts w:ascii="Times New Roman" w:hAnsi="Times New Roman" w:cs="Times New Roman"/>
          <w:sz w:val="24"/>
          <w:szCs w:val="24"/>
        </w:rPr>
        <w:t>unele probleme ce  pot lua mult timp pentru a fi rezolvate</w:t>
      </w:r>
      <w:r>
        <w:rPr>
          <w:rFonts w:ascii="Times New Roman" w:hAnsi="Times New Roman" w:cs="Times New Roman"/>
          <w:sz w:val="24"/>
          <w:szCs w:val="24"/>
        </w:rPr>
        <w:t>.</w:t>
      </w:r>
    </w:p>
    <w:p w:rsidR="005509DA" w:rsidRDefault="005509DA" w:rsidP="005509D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Pe lângă aceste module direct create, sunt multe alte module folositoare disponibile în comunitatea Python. De exemplu, pachetul "numpy" conţine module folositoare despre ştiinţa calculatoarelor şi algebră lineară, în timp ce pachete ca "pymel" oferă tool-uri puternice în mod special pentru extinderea comenzilor din Maya şi modulelor API.</w:t>
      </w:r>
    </w:p>
    <w:p w:rsidR="005509DA" w:rsidRDefault="005509DA" w:rsidP="005509D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Domeniul</w:t>
      </w:r>
      <w:r>
        <w:rPr>
          <w:rFonts w:ascii="Times New Roman" w:hAnsi="Times New Roman" w:cs="Times New Roman"/>
          <w:sz w:val="24"/>
          <w:szCs w:val="24"/>
        </w:rPr>
        <w:t xml:space="preserve"> este, de asemenea, important când lucrăm cu module. Când se execută o linie de cod în Script Editor, se lucrează pe un anumit domeniu. Python are 2 funcţii încorporate, </w:t>
      </w:r>
      <w:r>
        <w:rPr>
          <w:rFonts w:ascii="Times New Roman" w:hAnsi="Times New Roman" w:cs="Times New Roman"/>
          <w:b/>
          <w:bCs/>
          <w:sz w:val="24"/>
          <w:szCs w:val="24"/>
        </w:rPr>
        <w:t>globals ()</w:t>
      </w:r>
      <w:r>
        <w:rPr>
          <w:rFonts w:ascii="Times New Roman" w:hAnsi="Times New Roman" w:cs="Times New Roman"/>
          <w:sz w:val="24"/>
          <w:szCs w:val="24"/>
        </w:rPr>
        <w:t xml:space="preserve"> şi </w:t>
      </w:r>
      <w:r>
        <w:rPr>
          <w:rFonts w:ascii="Times New Roman" w:hAnsi="Times New Roman" w:cs="Times New Roman"/>
          <w:b/>
          <w:bCs/>
          <w:sz w:val="24"/>
          <w:szCs w:val="24"/>
        </w:rPr>
        <w:t>locals ()</w:t>
      </w:r>
      <w:r>
        <w:rPr>
          <w:rFonts w:ascii="Times New Roman" w:hAnsi="Times New Roman" w:cs="Times New Roman"/>
          <w:sz w:val="24"/>
          <w:szCs w:val="24"/>
        </w:rPr>
        <w:t xml:space="preserve">, ce permite vizualizarea obiectelor existente în domeniile curente global sau local. Dacă variabilele fiecărui script creat sunt adăugate într-un singur domeniu, va fi foarte dificil să se ţină evidenţa datelor. De exemplu, dacă se vor executa 2 scripturi unul după altul, şi ele conţin variabile cu acelaşi nume, s-ar putea că scripturile să </w:t>
      </w:r>
      <w:r>
        <w:rPr>
          <w:rFonts w:ascii="Times New Roman" w:hAnsi="Times New Roman" w:cs="Times New Roman"/>
          <w:sz w:val="24"/>
          <w:szCs w:val="24"/>
        </w:rPr>
        <w:lastRenderedPageBreak/>
        <w:t>intre în conflict. Această problemă apare foarte des în limbajul de programare MEL. Spre deosebire de tabela de simboluri globale, tabela de simboluri locale, accesata cu funcţia locals (), afişează toate numele simbolurilor definite în domeniul curent, oricare ar fi el. Dacă se execută funcţia local () în primul nivel, locals () şi global () vor fi identice, diferenţa nefiind evidenta. Un domeniu local se poate diferenţia numai dacă este exe</w:t>
      </w:r>
      <w:r w:rsidR="00C9768C">
        <w:rPr>
          <w:rFonts w:ascii="Times New Roman" w:hAnsi="Times New Roman" w:cs="Times New Roman"/>
          <w:sz w:val="24"/>
          <w:szCs w:val="24"/>
        </w:rPr>
        <w:t>cutat în interiorul unei funcţii</w:t>
      </w:r>
      <w:r>
        <w:rPr>
          <w:rFonts w:ascii="Times New Roman" w:hAnsi="Times New Roman" w:cs="Times New Roman"/>
          <w:sz w:val="24"/>
          <w:szCs w:val="24"/>
        </w:rPr>
        <w:t xml:space="preserve">. Tabela de simboluri locale într-o funcţie conţine numai variabilele declarate în acea funcţie, acel domeniu. </w:t>
      </w:r>
    </w:p>
    <w:p w:rsidR="00825E7A" w:rsidRPr="00825E7A" w:rsidRDefault="00902E90" w:rsidP="005509D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5509DA" w:rsidRDefault="005509DA" w:rsidP="005509D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Încap</w:t>
      </w:r>
      <w:r w:rsidR="000F038F">
        <w:rPr>
          <w:rFonts w:ascii="Times New Roman" w:hAnsi="Times New Roman" w:cs="Times New Roman"/>
          <w:b/>
          <w:bCs/>
          <w:sz w:val="24"/>
          <w:szCs w:val="24"/>
        </w:rPr>
        <w:t>sularea şi atributele modulelor</w:t>
      </w:r>
    </w:p>
    <w:p w:rsidR="005509DA" w:rsidRDefault="005509DA" w:rsidP="005509D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Modulele sunt create sa încapsuleze date în tabela lor proprie de simboluri, eliminând "grijile" </w:t>
      </w:r>
      <w:r w:rsidR="00085BEA">
        <w:rPr>
          <w:rFonts w:ascii="Times New Roman" w:hAnsi="Times New Roman" w:cs="Times New Roman"/>
          <w:sz w:val="24"/>
          <w:szCs w:val="24"/>
        </w:rPr>
        <w:t>referitoare la</w:t>
      </w:r>
      <w:r>
        <w:rPr>
          <w:rFonts w:ascii="Times New Roman" w:hAnsi="Times New Roman" w:cs="Times New Roman"/>
          <w:sz w:val="24"/>
          <w:szCs w:val="24"/>
        </w:rPr>
        <w:t xml:space="preserve"> rescrieri de date accidental. Fiecare modul are propria tabelă de simboluri</w:t>
      </w:r>
      <w:r w:rsidR="00C9768C">
        <w:rPr>
          <w:rFonts w:ascii="Times New Roman" w:hAnsi="Times New Roman" w:cs="Times New Roman"/>
          <w:sz w:val="24"/>
          <w:szCs w:val="24"/>
        </w:rPr>
        <w:t>, care</w:t>
      </w:r>
      <w:r>
        <w:rPr>
          <w:rFonts w:ascii="Times New Roman" w:hAnsi="Times New Roman" w:cs="Times New Roman"/>
          <w:sz w:val="24"/>
          <w:szCs w:val="24"/>
        </w:rPr>
        <w:t xml:space="preserve"> se poate accesa folosind funcţia global (). În mod implicit, importarea unui nou modul este adăugat în tabela de simboluri globală, dar variabilele lui şi alte date sunt accesibile doar prin folosirea numelui atribuit lor în spaţiul de lucru curent. Variabilele şi funcţiile care sunt parte dintr-un modul se numesc atribute. De când Python încapsulează datele într-un modul, se poate importa în siguranţă un modul în alt modul. Totuşi, este important de ştiut că atributele unui modul nu sunt private. Este posibil că valoarea atributelor să fie modificată extern. Acest aspect al limbajului Python este de fapt incredibil de folositor în unele cazuri, astfel încât îţi permite să extinzi orice atribute, incluzând şi funcţii. De exemplu</w:t>
      </w:r>
      <w:r w:rsidR="00085BEA">
        <w:rPr>
          <w:rFonts w:ascii="Times New Roman" w:hAnsi="Times New Roman" w:cs="Times New Roman"/>
          <w:sz w:val="24"/>
          <w:szCs w:val="24"/>
        </w:rPr>
        <w:t>,</w:t>
      </w:r>
      <w:r>
        <w:rPr>
          <w:rFonts w:ascii="Times New Roman" w:hAnsi="Times New Roman" w:cs="Times New Roman"/>
          <w:sz w:val="24"/>
          <w:szCs w:val="24"/>
        </w:rPr>
        <w:t xml:space="preserve"> poţi extinde stringuri când se afişează obiectele API în consolă, totuşi, cu această mare "putere de modificare" vin şi mari responsabilităţi. În acest caz, verif</w:t>
      </w:r>
      <w:r w:rsidR="00085BEA">
        <w:rPr>
          <w:rFonts w:ascii="Times New Roman" w:hAnsi="Times New Roman" w:cs="Times New Roman"/>
          <w:sz w:val="24"/>
          <w:szCs w:val="24"/>
        </w:rPr>
        <w:t>icăm efectiv existenţa valorii</w:t>
      </w:r>
      <w:r>
        <w:rPr>
          <w:rFonts w:ascii="Times New Roman" w:hAnsi="Times New Roman" w:cs="Times New Roman"/>
          <w:sz w:val="24"/>
          <w:szCs w:val="24"/>
        </w:rPr>
        <w:t xml:space="preserve"> altei variabile şi o reverificăm când terminăm.</w:t>
      </w:r>
    </w:p>
    <w:p w:rsidR="005509DA" w:rsidRDefault="005509DA" w:rsidP="005509DA">
      <w:pPr>
        <w:autoSpaceDE w:val="0"/>
        <w:autoSpaceDN w:val="0"/>
        <w:adjustRightInd w:val="0"/>
        <w:spacing w:after="0" w:line="360" w:lineRule="auto"/>
        <w:jc w:val="both"/>
        <w:rPr>
          <w:rFonts w:ascii="Times New Roman" w:hAnsi="Times New Roman" w:cs="Times New Roman"/>
          <w:sz w:val="24"/>
          <w:szCs w:val="24"/>
        </w:rPr>
      </w:pPr>
    </w:p>
    <w:p w:rsidR="005509DA" w:rsidRDefault="000F038F" w:rsidP="005509DA">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Atributele implicite</w:t>
      </w:r>
    </w:p>
    <w:p w:rsidR="005509DA" w:rsidRDefault="005509DA" w:rsidP="005509D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Maya Script Editor, de asemenea, pune datele introduse de utilizator într-un modul. Acest modul se numeşte </w:t>
      </w:r>
      <w:r>
        <w:rPr>
          <w:rFonts w:ascii="Times New Roman" w:hAnsi="Times New Roman" w:cs="Times New Roman"/>
          <w:b/>
          <w:bCs/>
          <w:sz w:val="24"/>
          <w:szCs w:val="24"/>
        </w:rPr>
        <w:t>__main__</w:t>
      </w:r>
      <w:r>
        <w:rPr>
          <w:rFonts w:ascii="Times New Roman" w:hAnsi="Times New Roman" w:cs="Times New Roman"/>
          <w:sz w:val="24"/>
          <w:szCs w:val="24"/>
        </w:rPr>
        <w:t xml:space="preserve">. Fiecare modul are mai multe atribute standard, unul dintre acestea se numeşte </w:t>
      </w:r>
      <w:r>
        <w:rPr>
          <w:rFonts w:ascii="Times New Roman" w:hAnsi="Times New Roman" w:cs="Times New Roman"/>
          <w:b/>
          <w:bCs/>
          <w:sz w:val="24"/>
          <w:szCs w:val="24"/>
        </w:rPr>
        <w:t>__name__</w:t>
      </w:r>
      <w:r>
        <w:rPr>
          <w:rFonts w:ascii="Times New Roman" w:hAnsi="Times New Roman" w:cs="Times New Roman"/>
          <w:sz w:val="24"/>
          <w:szCs w:val="24"/>
        </w:rPr>
        <w:t xml:space="preserve">. Acest atribut afişează numele modulului în care se lucrează. Maya Script Editor este modulul root şi toate celelalte module se ramifică de la el. Acest concept este ilustrat în </w:t>
      </w:r>
      <w:r w:rsidR="00DF3857">
        <w:rPr>
          <w:rFonts w:ascii="Times New Roman" w:hAnsi="Times New Roman" w:cs="Times New Roman"/>
          <w:sz w:val="24"/>
          <w:szCs w:val="24"/>
        </w:rPr>
        <w:t>Figura</w:t>
      </w:r>
      <w:r>
        <w:rPr>
          <w:rFonts w:ascii="Times New Roman" w:hAnsi="Times New Roman" w:cs="Times New Roman"/>
          <w:sz w:val="24"/>
          <w:szCs w:val="24"/>
        </w:rPr>
        <w:t xml:space="preserve"> 2.4. În Maya, scripturile create de utilizatori nu pot fi module __main__, aşa încât Maya acţionează ca modul __main__. Crearea unui modul este simplu de realizat. Codul se poate scrie în orice text editor şi salvat cu extensie ".py".</w:t>
      </w:r>
    </w:p>
    <w:p w:rsidR="000176DF" w:rsidRDefault="000176DF" w:rsidP="00810FDD">
      <w:pPr>
        <w:pStyle w:val="NoSpacing"/>
        <w:spacing w:line="360" w:lineRule="auto"/>
        <w:jc w:val="center"/>
        <w:rPr>
          <w:rFonts w:cs="Times New Roman"/>
        </w:rPr>
      </w:pPr>
      <w:r>
        <w:rPr>
          <w:rFonts w:cs="Times New Roman"/>
          <w:noProof/>
        </w:rPr>
        <w:lastRenderedPageBreak/>
        <w:drawing>
          <wp:inline distT="0" distB="0" distL="0" distR="0">
            <wp:extent cx="1686560" cy="1294455"/>
            <wp:effectExtent l="19050" t="0" r="889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686938" cy="1294745"/>
                    </a:xfrm>
                    <a:prstGeom prst="rect">
                      <a:avLst/>
                    </a:prstGeom>
                    <a:noFill/>
                    <a:ln w="9525">
                      <a:noFill/>
                      <a:miter lim="800000"/>
                      <a:headEnd/>
                      <a:tailEnd/>
                    </a:ln>
                  </pic:spPr>
                </pic:pic>
              </a:graphicData>
            </a:graphic>
          </wp:inline>
        </w:drawing>
      </w:r>
    </w:p>
    <w:p w:rsidR="000176DF" w:rsidRDefault="000176DF" w:rsidP="00A86D76">
      <w:pPr>
        <w:pStyle w:val="NoSpacing"/>
        <w:spacing w:line="360" w:lineRule="auto"/>
        <w:jc w:val="center"/>
        <w:rPr>
          <w:rFonts w:cs="Times New Roman"/>
          <w:b/>
        </w:rPr>
      </w:pPr>
      <w:r>
        <w:rPr>
          <w:rFonts w:cs="Times New Roman"/>
          <w:b/>
        </w:rPr>
        <w:t xml:space="preserve">Figura </w:t>
      </w:r>
      <w:r w:rsidR="002E46AF">
        <w:rPr>
          <w:rFonts w:cs="Times New Roman"/>
          <w:b/>
        </w:rPr>
        <w:t>2</w:t>
      </w:r>
      <w:r>
        <w:rPr>
          <w:rFonts w:cs="Times New Roman"/>
          <w:b/>
        </w:rPr>
        <w:t>.</w:t>
      </w:r>
      <w:r w:rsidR="002E46AF">
        <w:rPr>
          <w:rFonts w:cs="Times New Roman"/>
          <w:b/>
        </w:rPr>
        <w:t>4</w:t>
      </w:r>
      <w:r>
        <w:rPr>
          <w:rFonts w:cs="Times New Roman"/>
          <w:b/>
        </w:rPr>
        <w:t xml:space="preserve"> - </w:t>
      </w:r>
      <w:r w:rsidR="00C9768C">
        <w:rPr>
          <w:rFonts w:cs="Times New Roman"/>
          <w:b/>
        </w:rPr>
        <w:t>Ie</w:t>
      </w:r>
      <w:r w:rsidR="000F038F">
        <w:rPr>
          <w:rFonts w:cs="Times New Roman"/>
          <w:b/>
        </w:rPr>
        <w:t>rarhia a trei module importate</w:t>
      </w:r>
    </w:p>
    <w:p w:rsidR="000176DF" w:rsidRPr="00B134C4" w:rsidRDefault="000176DF" w:rsidP="00A86D76">
      <w:pPr>
        <w:pStyle w:val="NoSpacing"/>
        <w:spacing w:line="360" w:lineRule="auto"/>
        <w:jc w:val="center"/>
        <w:rPr>
          <w:rFonts w:cs="Times New Roman"/>
          <w:i/>
        </w:rPr>
      </w:pPr>
      <w:r>
        <w:rPr>
          <w:rFonts w:cs="Times New Roman"/>
          <w:i/>
        </w:rPr>
        <w:t xml:space="preserve">(Sursa: </w:t>
      </w:r>
      <w:r w:rsidR="00BD480C">
        <w:rPr>
          <w:rFonts w:cs="Times New Roman"/>
          <w:i/>
        </w:rPr>
        <w:t>Maya Python for Games and Film. A complete Reference for Maya Python and the Maya Python API, Adam Mechtley, Ryan Trowbridge, Morgan Kaufmann, Unite State of America, 2012</w:t>
      </w:r>
      <w:r>
        <w:rPr>
          <w:rFonts w:cs="Times New Roman"/>
          <w:i/>
        </w:rPr>
        <w:t>)</w:t>
      </w:r>
    </w:p>
    <w:p w:rsidR="000176DF" w:rsidRPr="000176DF" w:rsidRDefault="000176DF" w:rsidP="00A86D76">
      <w:pPr>
        <w:pStyle w:val="NoSpacing"/>
        <w:spacing w:line="360" w:lineRule="auto"/>
        <w:jc w:val="center"/>
        <w:rPr>
          <w:rFonts w:cs="Times New Roman"/>
          <w:b/>
        </w:rPr>
      </w:pPr>
    </w:p>
    <w:p w:rsidR="00E93D05" w:rsidRDefault="000176DF" w:rsidP="00E93D05">
      <w:pPr>
        <w:autoSpaceDE w:val="0"/>
        <w:autoSpaceDN w:val="0"/>
        <w:adjustRightInd w:val="0"/>
        <w:spacing w:after="0" w:line="360" w:lineRule="auto"/>
        <w:jc w:val="both"/>
        <w:rPr>
          <w:rFonts w:ascii="Times New Roman" w:hAnsi="Times New Roman" w:cs="Times New Roman"/>
          <w:sz w:val="24"/>
          <w:szCs w:val="24"/>
        </w:rPr>
      </w:pPr>
      <w:r>
        <w:rPr>
          <w:rFonts w:cs="Times New Roman"/>
        </w:rPr>
        <w:t xml:space="preserve"> </w:t>
      </w:r>
      <w:r w:rsidR="000A47E9">
        <w:rPr>
          <w:rFonts w:cs="Times New Roman"/>
        </w:rPr>
        <w:tab/>
      </w:r>
      <w:r w:rsidR="00085EFF" w:rsidRPr="002939CD">
        <w:rPr>
          <w:rFonts w:cs="Times New Roman"/>
        </w:rPr>
        <w:t xml:space="preserve"> </w:t>
      </w:r>
      <w:r w:rsidR="00E93D05">
        <w:rPr>
          <w:rFonts w:ascii="Times New Roman" w:hAnsi="Times New Roman" w:cs="Times New Roman"/>
          <w:sz w:val="24"/>
          <w:szCs w:val="24"/>
        </w:rPr>
        <w:t>Pe lângă atributul __name__, mai există alte 4 atribute, ce încep şi se termină cu "__", ce sunt incluse în orice modul creat, chiar dacă ele nu sunt create în mod special. Acestea sunt:</w:t>
      </w:r>
    </w:p>
    <w:p w:rsidR="00E93D05" w:rsidRDefault="00E93D05" w:rsidP="001F1E09">
      <w:pPr>
        <w:numPr>
          <w:ilvl w:val="0"/>
          <w:numId w:val="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__builtins__ </w:t>
      </w:r>
      <w:r>
        <w:rPr>
          <w:rFonts w:ascii="Times New Roman" w:hAnsi="Times New Roman" w:cs="Times New Roman"/>
          <w:sz w:val="24"/>
          <w:szCs w:val="24"/>
        </w:rPr>
        <w:t>- acest atribut accesează un modul ce conţine toate fu</w:t>
      </w:r>
      <w:r w:rsidR="00C9768C">
        <w:rPr>
          <w:rFonts w:ascii="Times New Roman" w:hAnsi="Times New Roman" w:cs="Times New Roman"/>
          <w:sz w:val="24"/>
          <w:szCs w:val="24"/>
        </w:rPr>
        <w:t>ncţiile î</w:t>
      </w:r>
      <w:r w:rsidR="00085BEA">
        <w:rPr>
          <w:rFonts w:ascii="Times New Roman" w:hAnsi="Times New Roman" w:cs="Times New Roman"/>
          <w:sz w:val="24"/>
          <w:szCs w:val="24"/>
        </w:rPr>
        <w:t>ncorporate ca şi print</w:t>
      </w:r>
      <w:r>
        <w:rPr>
          <w:rFonts w:ascii="Times New Roman" w:hAnsi="Times New Roman" w:cs="Times New Roman"/>
          <w:sz w:val="24"/>
          <w:szCs w:val="24"/>
        </w:rPr>
        <w:t>(), globals (), etc; şi obiecte ca int, float, etc. Acest modul es</w:t>
      </w:r>
      <w:r w:rsidR="00C9768C">
        <w:rPr>
          <w:rFonts w:ascii="Times New Roman" w:hAnsi="Times New Roman" w:cs="Times New Roman"/>
          <w:sz w:val="24"/>
          <w:szCs w:val="24"/>
        </w:rPr>
        <w:t>te încărcat întotdeauna automat</w:t>
      </w:r>
      <w:r>
        <w:rPr>
          <w:rFonts w:ascii="Times New Roman" w:hAnsi="Times New Roman" w:cs="Times New Roman"/>
          <w:sz w:val="24"/>
          <w:szCs w:val="24"/>
        </w:rPr>
        <w:t xml:space="preserve"> şi nu cere pentru accesarea atributelor lui folosirea denumirii modulului în faţa atributelor atunci când este folosit într-un spaţiu de lucru.</w:t>
      </w:r>
    </w:p>
    <w:p w:rsidR="00E93D05" w:rsidRDefault="00E93D05" w:rsidP="001F1E09">
      <w:pPr>
        <w:numPr>
          <w:ilvl w:val="0"/>
          <w:numId w:val="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__file__</w:t>
      </w:r>
      <w:r>
        <w:rPr>
          <w:rFonts w:ascii="Times New Roman" w:hAnsi="Times New Roman" w:cs="Times New Roman"/>
          <w:sz w:val="24"/>
          <w:szCs w:val="24"/>
        </w:rPr>
        <w:t xml:space="preserve"> - acest atribut a</w:t>
      </w:r>
      <w:r w:rsidR="00085BEA">
        <w:rPr>
          <w:rFonts w:ascii="Times New Roman" w:hAnsi="Times New Roman" w:cs="Times New Roman"/>
          <w:sz w:val="24"/>
          <w:szCs w:val="24"/>
        </w:rPr>
        <w:t>l</w:t>
      </w:r>
      <w:r>
        <w:rPr>
          <w:rFonts w:ascii="Times New Roman" w:hAnsi="Times New Roman" w:cs="Times New Roman"/>
          <w:sz w:val="24"/>
          <w:szCs w:val="24"/>
        </w:rPr>
        <w:t xml:space="preserve"> unui modul este un simplu string ce indică calea absolută către un modul dintr-un fişier cu extensie ".py" pe sistemul de operare.</w:t>
      </w:r>
    </w:p>
    <w:p w:rsidR="00E93D05" w:rsidRDefault="00E93D05" w:rsidP="001F1E09">
      <w:pPr>
        <w:numPr>
          <w:ilvl w:val="0"/>
          <w:numId w:val="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__package__ </w:t>
      </w:r>
      <w:r>
        <w:rPr>
          <w:rFonts w:ascii="Times New Roman" w:hAnsi="Times New Roman" w:cs="Times New Roman"/>
          <w:sz w:val="24"/>
          <w:szCs w:val="24"/>
        </w:rPr>
        <w:t xml:space="preserve">- acest atribut a unui modul returnează numele pachetului din care face parte. Dacă modulul nu face parte dintr-un pachet se va returna valoarea </w:t>
      </w:r>
      <w:r>
        <w:rPr>
          <w:rFonts w:ascii="Times New Roman" w:hAnsi="Times New Roman" w:cs="Times New Roman"/>
          <w:i/>
          <w:iCs/>
          <w:sz w:val="24"/>
          <w:szCs w:val="24"/>
        </w:rPr>
        <w:t>None</w:t>
      </w:r>
      <w:r>
        <w:rPr>
          <w:rFonts w:ascii="Times New Roman" w:hAnsi="Times New Roman" w:cs="Times New Roman"/>
          <w:sz w:val="24"/>
          <w:szCs w:val="24"/>
        </w:rPr>
        <w:t>.</w:t>
      </w:r>
    </w:p>
    <w:p w:rsidR="00E93D05" w:rsidRDefault="00E93D05" w:rsidP="001F1E09">
      <w:pPr>
        <w:numPr>
          <w:ilvl w:val="0"/>
          <w:numId w:val="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__doc__ </w:t>
      </w:r>
      <w:r>
        <w:rPr>
          <w:rFonts w:ascii="Times New Roman" w:hAnsi="Times New Roman" w:cs="Times New Roman"/>
          <w:sz w:val="24"/>
          <w:szCs w:val="24"/>
        </w:rPr>
        <w:t xml:space="preserve">- acest atribut este foarte folositor când este folosit corect. Într-un limbaj Python, primul comentariu după definirea modulului, este documentarea despre modulul respectiv. De asemenea, fiecare funcţie are propriul atribut __doc__. Dacă adăugaţi comentarii la un modul în acesta locaţie, se poate folosi funcţia încorporată în Python, </w:t>
      </w:r>
      <w:r>
        <w:rPr>
          <w:rFonts w:ascii="Times New Roman" w:hAnsi="Times New Roman" w:cs="Times New Roman"/>
          <w:b/>
          <w:bCs/>
          <w:sz w:val="24"/>
          <w:szCs w:val="24"/>
        </w:rPr>
        <w:t>help ()</w:t>
      </w:r>
      <w:r>
        <w:rPr>
          <w:rFonts w:ascii="Times New Roman" w:hAnsi="Times New Roman" w:cs="Times New Roman"/>
          <w:sz w:val="24"/>
          <w:szCs w:val="24"/>
        </w:rPr>
        <w:t>, pentru a obţine informaţii.</w:t>
      </w:r>
    </w:p>
    <w:p w:rsidR="00E93D05" w:rsidRDefault="00E93D05" w:rsidP="00E93D05">
      <w:pPr>
        <w:autoSpaceDE w:val="0"/>
        <w:autoSpaceDN w:val="0"/>
        <w:adjustRightInd w:val="0"/>
        <w:spacing w:after="0" w:line="360" w:lineRule="auto"/>
        <w:jc w:val="both"/>
        <w:rPr>
          <w:rFonts w:ascii="Times New Roman" w:hAnsi="Times New Roman" w:cs="Times New Roman"/>
          <w:sz w:val="24"/>
          <w:szCs w:val="24"/>
        </w:rPr>
      </w:pPr>
    </w:p>
    <w:p w:rsidR="00E93D05" w:rsidRDefault="000F038F" w:rsidP="00E93D05">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Pachetele</w:t>
      </w:r>
    </w:p>
    <w:p w:rsidR="00E93D05" w:rsidRDefault="00E93D05" w:rsidP="00E93D0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085BEA" w:rsidRPr="00085BEA">
        <w:rPr>
          <w:rFonts w:ascii="Times New Roman" w:hAnsi="Times New Roman" w:cs="Times New Roman"/>
          <w:sz w:val="24"/>
          <w:szCs w:val="24"/>
        </w:rPr>
        <w:t xml:space="preserve">În plus faţă de părţile obişnuite, modulele individuale, Python permit organizarea modulelor într-o structura ierarhică specială numită </w:t>
      </w:r>
      <w:r w:rsidR="00085BEA" w:rsidRPr="00085BEA">
        <w:rPr>
          <w:rFonts w:ascii="Times New Roman" w:hAnsi="Times New Roman" w:cs="Times New Roman"/>
          <w:b/>
          <w:sz w:val="24"/>
          <w:szCs w:val="24"/>
        </w:rPr>
        <w:t>pachete.</w:t>
      </w:r>
      <w:r w:rsidR="00085BEA" w:rsidRPr="00085BEA">
        <w:rPr>
          <w:rFonts w:ascii="Times New Roman" w:hAnsi="Times New Roman" w:cs="Times New Roman"/>
          <w:sz w:val="24"/>
          <w:szCs w:val="24"/>
        </w:rPr>
        <w:t xml:space="preserve"> Pachetele sunt nişte foldere tratate ca şi modulele. Pachetele permit dezvoltarea tool-urilor într-un mod mult mai organizat, mai degrabă decât să le impună utilizatoriilor umplerea unui folder cu o mulţime de module. Pachetele asigură avantaje tehnice peste modulele obişnuite. Pentru început, se evită </w:t>
      </w:r>
      <w:r w:rsidR="00085BEA" w:rsidRPr="00085BEA">
        <w:rPr>
          <w:rFonts w:ascii="Times New Roman" w:hAnsi="Times New Roman" w:cs="Times New Roman"/>
          <w:sz w:val="24"/>
          <w:szCs w:val="24"/>
        </w:rPr>
        <w:lastRenderedPageBreak/>
        <w:t>conflictele legate de nume prin punerea modulelor într-un pachet, chiar şi pachete în pachete, reducând probabilitatea conflictelor cu alte tool-uri. În al doilea rând, modulele introduse într-un pachet nu trebuie să aibă locaţia pe disk explicit definită adăugată în calea de căutare a limbajului Python. Deoarece folderul pachet însuşi este tratat ca şi un modul, se pot accesa modulele din pachet fără a avea adăugată locaţia specifică a lor în "calea de căutare" a limbajului Python. Pachetele sunt foarte uşor de creat. Cerinţa de bază este aceea de a adăuga un fişier, __init__.py, într-un folder ce va fi tratat ca un pachet sau un subpachet. După aceea, se poate importa folderul ca şi cum ar fi un modul sau importă orice modul din folder folosind punctul de delimitare. În fişierul __init__.py se scrie doar fişierele care se importă din pachetul respectiv. În practică, se folosesc pachete pentru a organiza tool-uri complexe pe o bază funcţională. Un exemplu ar fi următorul: se pot pune toate tool-urile proiectului într-un pachet, iar acesta are de asemenea subpachete în interiorul lui pentru animaţie, efecte, modelare, rigging, utilităţi s.a.m.d. Uneori se pot face greşeli când sunt create module care au acelaşi nume ca modulele încorporate; şi, chiar dacă acest lucru are loc, pachetele au grijă ca tool-urile să nu intre în conflict cu celelalte tool-uri instalate de persoanele care folosesc pachetul.</w:t>
      </w:r>
    </w:p>
    <w:p w:rsidR="000F038F" w:rsidRDefault="000F038F" w:rsidP="00E93D05">
      <w:pPr>
        <w:autoSpaceDE w:val="0"/>
        <w:autoSpaceDN w:val="0"/>
        <w:adjustRightInd w:val="0"/>
        <w:spacing w:after="0" w:line="360" w:lineRule="auto"/>
        <w:jc w:val="both"/>
        <w:rPr>
          <w:rFonts w:ascii="Times New Roman" w:hAnsi="Times New Roman" w:cs="Times New Roman"/>
          <w:sz w:val="24"/>
          <w:szCs w:val="24"/>
        </w:rPr>
      </w:pPr>
    </w:p>
    <w:p w:rsidR="00E93D05" w:rsidRDefault="000F038F" w:rsidP="00E93D05">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Importarea modulelor</w:t>
      </w:r>
    </w:p>
    <w:p w:rsidR="00E93D05" w:rsidRDefault="00E93D05" w:rsidP="00E93D0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Prima dată când se importă un modul, un fişier de tip ". </w:t>
      </w:r>
      <w:r w:rsidR="00846BAC">
        <w:rPr>
          <w:rFonts w:ascii="Times New Roman" w:hAnsi="Times New Roman" w:cs="Times New Roman"/>
          <w:sz w:val="24"/>
          <w:szCs w:val="24"/>
        </w:rPr>
        <w:t>p</w:t>
      </w:r>
      <w:r w:rsidR="00085BEA">
        <w:rPr>
          <w:rFonts w:ascii="Times New Roman" w:hAnsi="Times New Roman" w:cs="Times New Roman"/>
          <w:sz w:val="24"/>
          <w:szCs w:val="24"/>
        </w:rPr>
        <w:t>yc</w:t>
      </w:r>
      <w:r>
        <w:rPr>
          <w:rFonts w:ascii="Times New Roman" w:hAnsi="Times New Roman" w:cs="Times New Roman"/>
          <w:sz w:val="24"/>
          <w:szCs w:val="24"/>
        </w:rPr>
        <w:t xml:space="preserve">" </w:t>
      </w:r>
      <w:r w:rsidR="00085BEA">
        <w:rPr>
          <w:rFonts w:ascii="Times New Roman" w:hAnsi="Times New Roman" w:cs="Times New Roman"/>
          <w:sz w:val="24"/>
          <w:szCs w:val="24"/>
        </w:rPr>
        <w:t>se va genera automat</w:t>
      </w:r>
      <w:r>
        <w:rPr>
          <w:rFonts w:ascii="Times New Roman" w:hAnsi="Times New Roman" w:cs="Times New Roman"/>
          <w:sz w:val="24"/>
          <w:szCs w:val="24"/>
        </w:rPr>
        <w:t xml:space="preserve">. Acest fişier ". </w:t>
      </w:r>
      <w:r w:rsidR="00846BAC">
        <w:rPr>
          <w:rFonts w:ascii="Times New Roman" w:hAnsi="Times New Roman" w:cs="Times New Roman"/>
          <w:sz w:val="24"/>
          <w:szCs w:val="24"/>
        </w:rPr>
        <w:t>p</w:t>
      </w:r>
      <w:r w:rsidR="00085BEA">
        <w:rPr>
          <w:rFonts w:ascii="Times New Roman" w:hAnsi="Times New Roman" w:cs="Times New Roman"/>
          <w:sz w:val="24"/>
          <w:szCs w:val="24"/>
        </w:rPr>
        <w:t>yc</w:t>
      </w:r>
      <w:r>
        <w:rPr>
          <w:rFonts w:ascii="Times New Roman" w:hAnsi="Times New Roman" w:cs="Times New Roman"/>
          <w:sz w:val="24"/>
          <w:szCs w:val="24"/>
        </w:rPr>
        <w:t>"</w:t>
      </w:r>
      <w:r w:rsidR="00846BAC">
        <w:rPr>
          <w:rFonts w:ascii="Times New Roman" w:hAnsi="Times New Roman" w:cs="Times New Roman"/>
          <w:sz w:val="24"/>
          <w:szCs w:val="24"/>
        </w:rPr>
        <w:t>,</w:t>
      </w:r>
      <w:r>
        <w:rPr>
          <w:rFonts w:ascii="Times New Roman" w:hAnsi="Times New Roman" w:cs="Times New Roman"/>
          <w:sz w:val="24"/>
          <w:szCs w:val="24"/>
        </w:rPr>
        <w:t xml:space="preserve"> ce conţine bytecode</w:t>
      </w:r>
      <w:r w:rsidR="00846BAC">
        <w:rPr>
          <w:rFonts w:ascii="Times New Roman" w:hAnsi="Times New Roman" w:cs="Times New Roman"/>
          <w:sz w:val="24"/>
          <w:szCs w:val="24"/>
        </w:rPr>
        <w:t>,</w:t>
      </w:r>
      <w:r>
        <w:rPr>
          <w:rFonts w:ascii="Times New Roman" w:hAnsi="Times New Roman" w:cs="Times New Roman"/>
          <w:sz w:val="24"/>
          <w:szCs w:val="24"/>
        </w:rPr>
        <w:t xml:space="preserve"> este citit de către interpretor în timpul executării. O consecinţă importantă la implementarea aceasta este aceea că toate importările ulterioare unui modul în timpul unei singure secţiuni, din modulul __main__ sau orice alte module, se vor raporta la fişierul bytecode dacă acesta există. </w:t>
      </w:r>
      <w:r w:rsidR="00C9768C">
        <w:rPr>
          <w:rFonts w:ascii="Times New Roman" w:hAnsi="Times New Roman" w:cs="Times New Roman"/>
          <w:sz w:val="24"/>
          <w:szCs w:val="24"/>
        </w:rPr>
        <w:t>Calculatorul citeşt</w:t>
      </w:r>
      <w:r w:rsidR="00C41204">
        <w:rPr>
          <w:rFonts w:ascii="Times New Roman" w:hAnsi="Times New Roman" w:cs="Times New Roman"/>
          <w:sz w:val="24"/>
          <w:szCs w:val="24"/>
        </w:rPr>
        <w:t xml:space="preserve">e mult mai repede fişiere de tip bytecode decat fişierele normale. În cazul unor modificări in fisierele de tip ".py", </w:t>
      </w:r>
      <w:r>
        <w:rPr>
          <w:rFonts w:ascii="Times New Roman" w:hAnsi="Times New Roman" w:cs="Times New Roman"/>
          <w:sz w:val="24"/>
          <w:szCs w:val="24"/>
        </w:rPr>
        <w:t xml:space="preserve">trebuie folosită funcţia </w:t>
      </w:r>
      <w:r>
        <w:rPr>
          <w:rFonts w:ascii="Times New Roman" w:hAnsi="Times New Roman" w:cs="Times New Roman"/>
          <w:b/>
          <w:bCs/>
          <w:i/>
          <w:iCs/>
          <w:sz w:val="24"/>
          <w:szCs w:val="24"/>
        </w:rPr>
        <w:t>reload ()</w:t>
      </w:r>
      <w:r w:rsidR="00C9768C">
        <w:rPr>
          <w:rFonts w:ascii="Times New Roman" w:hAnsi="Times New Roman" w:cs="Times New Roman"/>
          <w:bCs/>
          <w:iCs/>
          <w:sz w:val="24"/>
          <w:szCs w:val="24"/>
        </w:rPr>
        <w:t xml:space="preserve"> pentru a se face modificarea şi î</w:t>
      </w:r>
      <w:r w:rsidR="00C41204">
        <w:rPr>
          <w:rFonts w:ascii="Times New Roman" w:hAnsi="Times New Roman" w:cs="Times New Roman"/>
          <w:bCs/>
          <w:iCs/>
          <w:sz w:val="24"/>
          <w:szCs w:val="24"/>
        </w:rPr>
        <w:t>n</w:t>
      </w:r>
      <w:r w:rsidR="00C9768C">
        <w:rPr>
          <w:rFonts w:ascii="Times New Roman" w:hAnsi="Times New Roman" w:cs="Times New Roman"/>
          <w:bCs/>
          <w:iCs/>
          <w:sz w:val="24"/>
          <w:szCs w:val="24"/>
        </w:rPr>
        <w:t xml:space="preserve"> fiş</w:t>
      </w:r>
      <w:r w:rsidR="00C41204">
        <w:rPr>
          <w:rFonts w:ascii="Times New Roman" w:hAnsi="Times New Roman" w:cs="Times New Roman"/>
          <w:bCs/>
          <w:iCs/>
          <w:sz w:val="24"/>
          <w:szCs w:val="24"/>
        </w:rPr>
        <w:t>ierul "pyc"</w:t>
      </w:r>
      <w:r>
        <w:rPr>
          <w:rFonts w:ascii="Times New Roman" w:hAnsi="Times New Roman" w:cs="Times New Roman"/>
          <w:b/>
          <w:bCs/>
          <w:i/>
          <w:iCs/>
          <w:sz w:val="24"/>
          <w:szCs w:val="24"/>
        </w:rPr>
        <w:t>.</w:t>
      </w:r>
      <w:r>
        <w:rPr>
          <w:rFonts w:ascii="Times New Roman" w:hAnsi="Times New Roman" w:cs="Times New Roman"/>
          <w:i/>
          <w:iCs/>
          <w:sz w:val="24"/>
          <w:szCs w:val="24"/>
        </w:rPr>
        <w:t xml:space="preserve"> </w:t>
      </w:r>
      <w:r w:rsidR="00C9768C">
        <w:rPr>
          <w:rFonts w:ascii="Times New Roman" w:hAnsi="Times New Roman" w:cs="Times New Roman"/>
          <w:sz w:val="24"/>
          <w:szCs w:val="24"/>
        </w:rPr>
        <w:t>Această funcţie va recompila fiş</w:t>
      </w:r>
      <w:r>
        <w:rPr>
          <w:rFonts w:ascii="Times New Roman" w:hAnsi="Times New Roman" w:cs="Times New Roman"/>
          <w:sz w:val="24"/>
          <w:szCs w:val="24"/>
        </w:rPr>
        <w:t xml:space="preserve">ierul bytecode pentru modulul care a fost trecut ca şi un argument, deşi nu va recompila automat </w:t>
      </w:r>
      <w:r w:rsidR="00426304">
        <w:rPr>
          <w:rFonts w:ascii="Times New Roman" w:hAnsi="Times New Roman" w:cs="Times New Roman"/>
          <w:sz w:val="24"/>
          <w:szCs w:val="24"/>
        </w:rPr>
        <w:t>niciun</w:t>
      </w:r>
      <w:r>
        <w:rPr>
          <w:rFonts w:ascii="Times New Roman" w:hAnsi="Times New Roman" w:cs="Times New Roman"/>
          <w:sz w:val="24"/>
          <w:szCs w:val="24"/>
        </w:rPr>
        <w:t xml:space="preserve"> modul ce este importat în modulul respectiv. Prin urmare, folosind funcţia </w:t>
      </w:r>
      <w:r>
        <w:rPr>
          <w:rFonts w:ascii="Times New Roman" w:hAnsi="Times New Roman" w:cs="Times New Roman"/>
          <w:i/>
          <w:iCs/>
          <w:sz w:val="24"/>
          <w:szCs w:val="24"/>
        </w:rPr>
        <w:t>reload ()</w:t>
      </w:r>
      <w:r>
        <w:rPr>
          <w:rFonts w:ascii="Times New Roman" w:hAnsi="Times New Roman" w:cs="Times New Roman"/>
          <w:sz w:val="24"/>
          <w:szCs w:val="24"/>
        </w:rPr>
        <w:t xml:space="preserve">, nu numai că va repeta orice declaraţie executabilă în modul, de asemenea, va adapta orice atribut în modul ce reflectă orice modificare făcută în codul sursă. Apelând funcţia </w:t>
      </w:r>
      <w:r>
        <w:rPr>
          <w:rFonts w:ascii="Times New Roman" w:hAnsi="Times New Roman" w:cs="Times New Roman"/>
          <w:i/>
          <w:iCs/>
          <w:sz w:val="24"/>
          <w:szCs w:val="24"/>
        </w:rPr>
        <w:t>reload ()</w:t>
      </w:r>
      <w:r>
        <w:rPr>
          <w:rFonts w:ascii="Times New Roman" w:hAnsi="Times New Roman" w:cs="Times New Roman"/>
          <w:sz w:val="24"/>
          <w:szCs w:val="24"/>
        </w:rPr>
        <w:t xml:space="preserve"> într-un spaţiu de lucru nu va afecta instanţele existente ale modulului în alte spaţii de lucruri. În modul în care Python gestionează memoria, celelalte variabile vor indica </w:t>
      </w:r>
      <w:r w:rsidR="00426304">
        <w:rPr>
          <w:rFonts w:ascii="Times New Roman" w:hAnsi="Times New Roman" w:cs="Times New Roman"/>
          <w:sz w:val="24"/>
          <w:szCs w:val="24"/>
        </w:rPr>
        <w:t xml:space="preserve">încă </w:t>
      </w:r>
      <w:r>
        <w:rPr>
          <w:rFonts w:ascii="Times New Roman" w:hAnsi="Times New Roman" w:cs="Times New Roman"/>
          <w:sz w:val="24"/>
          <w:szCs w:val="24"/>
        </w:rPr>
        <w:t>spre datele modulului înainte de reîncărcare. Mai mult, reîncărcând un pachet nu va reîncărca automat toate subpachetele lui. Este importa</w:t>
      </w:r>
      <w:r w:rsidR="00C9768C">
        <w:rPr>
          <w:rFonts w:ascii="Times New Roman" w:hAnsi="Times New Roman" w:cs="Times New Roman"/>
          <w:sz w:val="24"/>
          <w:szCs w:val="24"/>
        </w:rPr>
        <w:t>n</w:t>
      </w:r>
      <w:r>
        <w:rPr>
          <w:rFonts w:ascii="Times New Roman" w:hAnsi="Times New Roman" w:cs="Times New Roman"/>
          <w:sz w:val="24"/>
          <w:szCs w:val="24"/>
        </w:rPr>
        <w:t xml:space="preserve">t ca utilizatorii limbajului de </w:t>
      </w:r>
      <w:r>
        <w:rPr>
          <w:rFonts w:ascii="Times New Roman" w:hAnsi="Times New Roman" w:cs="Times New Roman"/>
          <w:sz w:val="24"/>
          <w:szCs w:val="24"/>
        </w:rPr>
        <w:lastRenderedPageBreak/>
        <w:t xml:space="preserve">programare MEL </w:t>
      </w:r>
      <w:r w:rsidR="00426304">
        <w:rPr>
          <w:rFonts w:ascii="Times New Roman" w:hAnsi="Times New Roman" w:cs="Times New Roman"/>
          <w:sz w:val="24"/>
          <w:szCs w:val="24"/>
          <w:lang w:val="ro-RO"/>
        </w:rPr>
        <w:t xml:space="preserve">să </w:t>
      </w:r>
      <w:r w:rsidR="001E2413">
        <w:rPr>
          <w:rFonts w:ascii="Times New Roman" w:hAnsi="Times New Roman" w:cs="Times New Roman"/>
          <w:sz w:val="24"/>
          <w:szCs w:val="24"/>
        </w:rPr>
        <w:t>se confrunte</w:t>
      </w:r>
      <w:r>
        <w:rPr>
          <w:rFonts w:ascii="Times New Roman" w:hAnsi="Times New Roman" w:cs="Times New Roman"/>
          <w:sz w:val="24"/>
          <w:szCs w:val="24"/>
        </w:rPr>
        <w:t xml:space="preserve"> cu funcţia </w:t>
      </w:r>
      <w:r>
        <w:rPr>
          <w:rFonts w:ascii="Times New Roman" w:hAnsi="Times New Roman" w:cs="Times New Roman"/>
          <w:i/>
          <w:iCs/>
          <w:sz w:val="24"/>
          <w:szCs w:val="24"/>
        </w:rPr>
        <w:t xml:space="preserve">reload () </w:t>
      </w:r>
      <w:r w:rsidR="00C9768C">
        <w:rPr>
          <w:rFonts w:ascii="Times New Roman" w:hAnsi="Times New Roman" w:cs="Times New Roman"/>
          <w:sz w:val="24"/>
          <w:szCs w:val="24"/>
        </w:rPr>
        <w:t>din Python</w:t>
      </w:r>
      <w:r>
        <w:rPr>
          <w:rFonts w:ascii="Times New Roman" w:hAnsi="Times New Roman" w:cs="Times New Roman"/>
          <w:sz w:val="24"/>
          <w:szCs w:val="24"/>
        </w:rPr>
        <w:t xml:space="preserve"> </w:t>
      </w:r>
      <w:r w:rsidR="001E2413" w:rsidRPr="001E2413">
        <w:rPr>
          <w:rFonts w:ascii="Times New Roman" w:hAnsi="Times New Roman" w:cs="Times New Roman"/>
          <w:sz w:val="24"/>
          <w:szCs w:val="24"/>
        </w:rPr>
        <w:t>şi să o compare</w:t>
      </w:r>
      <w:r w:rsidR="001E2413" w:rsidRPr="008B01F7">
        <w:rPr>
          <w:rFonts w:ascii="Times New Roman" w:hAnsi="Times New Roman" w:cs="Times New Roman"/>
          <w:szCs w:val="24"/>
        </w:rPr>
        <w:t xml:space="preserve"> </w:t>
      </w:r>
      <w:r>
        <w:rPr>
          <w:rFonts w:ascii="Times New Roman" w:hAnsi="Times New Roman" w:cs="Times New Roman"/>
          <w:sz w:val="24"/>
          <w:szCs w:val="24"/>
        </w:rPr>
        <w:t xml:space="preserve">cu instrucţiunea </w:t>
      </w:r>
      <w:r>
        <w:rPr>
          <w:rFonts w:ascii="Times New Roman" w:hAnsi="Times New Roman" w:cs="Times New Roman"/>
          <w:i/>
          <w:iCs/>
          <w:sz w:val="24"/>
          <w:szCs w:val="24"/>
        </w:rPr>
        <w:t>source</w:t>
      </w:r>
      <w:r>
        <w:rPr>
          <w:rFonts w:ascii="Times New Roman" w:hAnsi="Times New Roman" w:cs="Times New Roman"/>
          <w:sz w:val="24"/>
          <w:szCs w:val="24"/>
        </w:rPr>
        <w:t xml:space="preserve"> din MEL. În timp ce funcţia </w:t>
      </w:r>
      <w:r>
        <w:rPr>
          <w:rFonts w:ascii="Times New Roman" w:hAnsi="Times New Roman" w:cs="Times New Roman"/>
          <w:i/>
          <w:iCs/>
          <w:sz w:val="24"/>
          <w:szCs w:val="24"/>
        </w:rPr>
        <w:t>reload ()</w:t>
      </w:r>
      <w:r>
        <w:rPr>
          <w:rFonts w:ascii="Times New Roman" w:hAnsi="Times New Roman" w:cs="Times New Roman"/>
          <w:sz w:val="24"/>
          <w:szCs w:val="24"/>
        </w:rPr>
        <w:t xml:space="preserve"> din Python va recompila şi reexecută modulul specificat, instrucţiunea source din MEL, doar va reexecuta conţinutul scriptului, dar nu îl va recompila. Este posibil să se folosească comanda </w:t>
      </w:r>
      <w:r>
        <w:rPr>
          <w:rFonts w:ascii="Times New Roman" w:hAnsi="Times New Roman" w:cs="Times New Roman"/>
          <w:i/>
          <w:iCs/>
          <w:sz w:val="24"/>
          <w:szCs w:val="24"/>
        </w:rPr>
        <w:t>eval</w:t>
      </w:r>
      <w:r>
        <w:rPr>
          <w:rFonts w:ascii="Times New Roman" w:hAnsi="Times New Roman" w:cs="Times New Roman"/>
          <w:sz w:val="24"/>
          <w:szCs w:val="24"/>
        </w:rPr>
        <w:t xml:space="preserve"> din MEL în colaborare cu instrucţiunea source pentru a declanşa recompilarea scriptului MEL. </w:t>
      </w:r>
    </w:p>
    <w:p w:rsidR="00E93D05" w:rsidRDefault="00C9768C" w:rsidP="00E93D05">
      <w:p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sz w:val="24"/>
          <w:szCs w:val="24"/>
        </w:rPr>
        <w:tab/>
        <w:t>Uneori un modul este adânc î</w:t>
      </w:r>
      <w:r w:rsidR="00E93D05">
        <w:rPr>
          <w:rFonts w:ascii="Times New Roman" w:hAnsi="Times New Roman" w:cs="Times New Roman"/>
          <w:sz w:val="24"/>
          <w:szCs w:val="24"/>
        </w:rPr>
        <w:t>ncorporat într-un pachet, ori are un nume foar</w:t>
      </w:r>
      <w:r>
        <w:rPr>
          <w:rFonts w:ascii="Times New Roman" w:hAnsi="Times New Roman" w:cs="Times New Roman"/>
          <w:sz w:val="24"/>
          <w:szCs w:val="24"/>
        </w:rPr>
        <w:t>te lung. Pentru a sc</w:t>
      </w:r>
      <w:r w:rsidR="00E93D05">
        <w:rPr>
          <w:rFonts w:ascii="Times New Roman" w:hAnsi="Times New Roman" w:cs="Times New Roman"/>
          <w:sz w:val="24"/>
          <w:szCs w:val="24"/>
        </w:rPr>
        <w:t>u</w:t>
      </w:r>
      <w:r>
        <w:rPr>
          <w:rFonts w:ascii="Times New Roman" w:hAnsi="Times New Roman" w:cs="Times New Roman"/>
          <w:sz w:val="24"/>
          <w:szCs w:val="24"/>
        </w:rPr>
        <w:t>r</w:t>
      </w:r>
      <w:r w:rsidR="00E93D05">
        <w:rPr>
          <w:rFonts w:ascii="Times New Roman" w:hAnsi="Times New Roman" w:cs="Times New Roman"/>
          <w:sz w:val="24"/>
          <w:szCs w:val="24"/>
        </w:rPr>
        <w:t xml:space="preserve">ta scrierea şi citirea unui script se poate folosi cuvântul cheie </w:t>
      </w:r>
      <w:r w:rsidR="00462847">
        <w:rPr>
          <w:rFonts w:ascii="Times New Roman" w:hAnsi="Times New Roman" w:cs="Times New Roman"/>
          <w:sz w:val="24"/>
          <w:szCs w:val="24"/>
        </w:rPr>
        <w:t>"</w:t>
      </w:r>
      <w:r w:rsidR="00E93D05">
        <w:rPr>
          <w:rFonts w:ascii="Times New Roman" w:hAnsi="Times New Roman" w:cs="Times New Roman"/>
          <w:b/>
          <w:bCs/>
          <w:sz w:val="24"/>
          <w:szCs w:val="24"/>
        </w:rPr>
        <w:t>a</w:t>
      </w:r>
      <w:r w:rsidR="00462847">
        <w:rPr>
          <w:rFonts w:ascii="Times New Roman" w:hAnsi="Times New Roman" w:cs="Times New Roman"/>
          <w:b/>
          <w:bCs/>
          <w:sz w:val="24"/>
          <w:szCs w:val="24"/>
        </w:rPr>
        <w:t>s"</w:t>
      </w:r>
      <w:r w:rsidR="00E93D05">
        <w:rPr>
          <w:rFonts w:ascii="Times New Roman" w:hAnsi="Times New Roman" w:cs="Times New Roman"/>
          <w:sz w:val="24"/>
          <w:szCs w:val="24"/>
        </w:rPr>
        <w:t xml:space="preserve"> ce permite atribuirea unui nume ales modulului când este adăugat tabelei de simboluri globale în timpul importării. De exemplu la importarea modulului </w:t>
      </w:r>
      <w:r w:rsidR="00E356B6">
        <w:rPr>
          <w:rFonts w:ascii="Times New Roman" w:hAnsi="Times New Roman" w:cs="Times New Roman"/>
          <w:i/>
          <w:iCs/>
          <w:sz w:val="24"/>
          <w:szCs w:val="24"/>
        </w:rPr>
        <w:t>maya.cmds</w:t>
      </w:r>
      <w:r w:rsidR="00E93D05">
        <w:rPr>
          <w:rFonts w:ascii="Times New Roman" w:hAnsi="Times New Roman" w:cs="Times New Roman"/>
          <w:sz w:val="24"/>
          <w:szCs w:val="24"/>
        </w:rPr>
        <w:t xml:space="preserve"> putem să îi atribuim un alt nume şi să folosim acest nume pe parcursul scriptului: </w:t>
      </w:r>
      <w:r w:rsidR="00B5780C">
        <w:rPr>
          <w:rFonts w:ascii="Times New Roman" w:hAnsi="Times New Roman" w:cs="Times New Roman"/>
          <w:i/>
          <w:iCs/>
          <w:sz w:val="24"/>
          <w:szCs w:val="24"/>
        </w:rPr>
        <w:t xml:space="preserve">import maya.cmds </w:t>
      </w:r>
      <w:r w:rsidR="00462847">
        <w:rPr>
          <w:rFonts w:ascii="Times New Roman" w:hAnsi="Times New Roman" w:cs="Times New Roman"/>
          <w:i/>
          <w:iCs/>
          <w:sz w:val="24"/>
          <w:szCs w:val="24"/>
        </w:rPr>
        <w:t>as</w:t>
      </w:r>
      <w:r w:rsidR="00B5780C">
        <w:rPr>
          <w:rFonts w:ascii="Times New Roman" w:hAnsi="Times New Roman" w:cs="Times New Roman"/>
          <w:i/>
          <w:iCs/>
          <w:sz w:val="24"/>
          <w:szCs w:val="24"/>
        </w:rPr>
        <w:t xml:space="preserve"> mc; mc.p</w:t>
      </w:r>
      <w:r w:rsidR="00E93D05">
        <w:rPr>
          <w:rFonts w:ascii="Times New Roman" w:hAnsi="Times New Roman" w:cs="Times New Roman"/>
          <w:i/>
          <w:iCs/>
          <w:sz w:val="24"/>
          <w:szCs w:val="24"/>
        </w:rPr>
        <w:t>olySphere ().</w:t>
      </w:r>
    </w:p>
    <w:p w:rsidR="00E93D05" w:rsidRDefault="00E93D05" w:rsidP="00E93D0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BE7EEC" w:rsidRPr="00BE7EEC">
        <w:rPr>
          <w:rFonts w:ascii="Times New Roman" w:hAnsi="Times New Roman" w:cs="Times New Roman"/>
          <w:sz w:val="24"/>
          <w:szCs w:val="24"/>
        </w:rPr>
        <w:t xml:space="preserve">Python asigură de asemenea sintaxe speciale pentru a importa atribute specifice dintr-un modul în tabela de simboluri globală. De exemplu, modulul </w:t>
      </w:r>
      <w:r w:rsidR="00BE7EEC" w:rsidRPr="00BE7EEC">
        <w:rPr>
          <w:rFonts w:ascii="Times New Roman" w:hAnsi="Times New Roman" w:cs="Times New Roman"/>
          <w:i/>
          <w:sz w:val="24"/>
          <w:szCs w:val="24"/>
        </w:rPr>
        <w:t>math</w:t>
      </w:r>
      <w:r w:rsidR="00BE7EEC" w:rsidRPr="00BE7EEC">
        <w:rPr>
          <w:rFonts w:ascii="Times New Roman" w:hAnsi="Times New Roman" w:cs="Times New Roman"/>
          <w:sz w:val="24"/>
          <w:szCs w:val="24"/>
        </w:rPr>
        <w:t xml:space="preserve"> conţine o funcţie numită </w:t>
      </w:r>
      <w:r w:rsidR="00BE7EEC" w:rsidRPr="00BE7EEC">
        <w:rPr>
          <w:rFonts w:ascii="Times New Roman" w:hAnsi="Times New Roman" w:cs="Times New Roman"/>
          <w:i/>
          <w:sz w:val="24"/>
          <w:szCs w:val="24"/>
        </w:rPr>
        <w:t>acos</w:t>
      </w:r>
      <w:del w:id="14" w:author="Remus" w:date="2014-01-22T12:28:00Z">
        <w:r w:rsidR="00BE7EEC" w:rsidRPr="00BE7EEC">
          <w:rPr>
            <w:rFonts w:ascii="Times New Roman" w:hAnsi="Times New Roman" w:cs="Times New Roman"/>
            <w:i/>
            <w:iCs/>
            <w:sz w:val="24"/>
            <w:szCs w:val="24"/>
          </w:rPr>
          <w:delText xml:space="preserve"> </w:delText>
        </w:r>
      </w:del>
      <w:r w:rsidR="00BE7EEC" w:rsidRPr="00BE7EEC">
        <w:rPr>
          <w:rFonts w:ascii="Times New Roman" w:hAnsi="Times New Roman" w:cs="Times New Roman"/>
          <w:i/>
          <w:sz w:val="24"/>
          <w:szCs w:val="24"/>
        </w:rPr>
        <w:t>()</w:t>
      </w:r>
      <w:r w:rsidR="00BE7EEC" w:rsidRPr="00BE7EEC">
        <w:rPr>
          <w:rFonts w:ascii="Times New Roman" w:hAnsi="Times New Roman" w:cs="Times New Roman"/>
          <w:sz w:val="24"/>
          <w:szCs w:val="24"/>
        </w:rPr>
        <w:t xml:space="preserve">. Dacă în modulul în care lucrezi nu există </w:t>
      </w:r>
      <w:r w:rsidR="00BE7EEC">
        <w:rPr>
          <w:rFonts w:ascii="Times New Roman" w:hAnsi="Times New Roman" w:cs="Times New Roman"/>
          <w:sz w:val="24"/>
          <w:szCs w:val="24"/>
        </w:rPr>
        <w:t>nicio</w:t>
      </w:r>
      <w:r w:rsidR="00BE7EEC" w:rsidRPr="00BE7EEC">
        <w:rPr>
          <w:rFonts w:ascii="Times New Roman" w:hAnsi="Times New Roman" w:cs="Times New Roman"/>
          <w:sz w:val="24"/>
          <w:szCs w:val="24"/>
        </w:rPr>
        <w:t xml:space="preserve"> funcţie cu acest nume poate fi folosită doar importând aceste atribute direct în tabela de simboluri globală pentru a le accesa fără prefix. Python permite pentru realizarea acestei sarcini folosirea cuvântului cheie </w:t>
      </w:r>
      <w:r w:rsidR="00BE7EEC" w:rsidRPr="00BE7EEC">
        <w:rPr>
          <w:rFonts w:ascii="Times New Roman" w:hAnsi="Times New Roman" w:cs="Times New Roman"/>
          <w:b/>
          <w:sz w:val="24"/>
          <w:szCs w:val="24"/>
        </w:rPr>
        <w:t>form</w:t>
      </w:r>
      <w:r w:rsidR="00BE7EEC" w:rsidRPr="00BE7EEC">
        <w:rPr>
          <w:rFonts w:ascii="Times New Roman" w:hAnsi="Times New Roman" w:cs="Times New Roman"/>
          <w:sz w:val="24"/>
          <w:szCs w:val="24"/>
        </w:rPr>
        <w:t>. Acest model permite să se specifice individual, delimitate prin</w:t>
      </w:r>
      <w:r w:rsidR="009C6A52">
        <w:rPr>
          <w:rFonts w:ascii="Times New Roman" w:hAnsi="Times New Roman" w:cs="Times New Roman"/>
          <w:sz w:val="24"/>
          <w:szCs w:val="24"/>
        </w:rPr>
        <w:t xml:space="preserve"> virgulă, atributele pe care vrem să le importăm s</w:t>
      </w:r>
      <w:r w:rsidR="00BE7EEC" w:rsidRPr="00BE7EEC">
        <w:rPr>
          <w:rFonts w:ascii="Times New Roman" w:hAnsi="Times New Roman" w:cs="Times New Roman"/>
          <w:sz w:val="24"/>
          <w:szCs w:val="24"/>
        </w:rPr>
        <w:t>au printr-un asterix să importăm toate atributele din modul. Dar trebuie să fim precauţi când folosim acest tip de parametri</w:t>
      </w:r>
      <w:r w:rsidR="009C6A52">
        <w:rPr>
          <w:rFonts w:ascii="Times New Roman" w:hAnsi="Times New Roman" w:cs="Times New Roman"/>
          <w:sz w:val="24"/>
          <w:szCs w:val="24"/>
        </w:rPr>
        <w:t xml:space="preserve">i. Sistemul </w:t>
      </w:r>
      <w:r w:rsidR="00BE7EEC" w:rsidRPr="00BE7EEC">
        <w:rPr>
          <w:rFonts w:ascii="Times New Roman" w:hAnsi="Times New Roman" w:cs="Times New Roman"/>
          <w:sz w:val="24"/>
          <w:szCs w:val="24"/>
        </w:rPr>
        <w:t>spaţiu</w:t>
      </w:r>
      <w:r w:rsidR="009C6A52">
        <w:rPr>
          <w:rFonts w:ascii="Times New Roman" w:hAnsi="Times New Roman" w:cs="Times New Roman"/>
          <w:sz w:val="24"/>
          <w:szCs w:val="24"/>
        </w:rPr>
        <w:t>lui</w:t>
      </w:r>
      <w:r w:rsidR="00BE7EEC" w:rsidRPr="00BE7EEC">
        <w:rPr>
          <w:rFonts w:ascii="Times New Roman" w:hAnsi="Times New Roman" w:cs="Times New Roman"/>
          <w:sz w:val="24"/>
          <w:szCs w:val="24"/>
        </w:rPr>
        <w:t xml:space="preserve"> de lucru al limbajului Python este oferit ca avantaj şi protejat. Acest lucru nu trebuie văzut ca o ameninţare. Spaţiul de lucru se poate proteja de orice conflict neprevăzut, în mod special când se lucrează pe proiecte mari cu alte dezvoltări. </w:t>
      </w:r>
      <w:r>
        <w:rPr>
          <w:rFonts w:ascii="Times New Roman" w:hAnsi="Times New Roman" w:cs="Times New Roman"/>
          <w:sz w:val="24"/>
          <w:szCs w:val="24"/>
        </w:rPr>
        <w:t>De exemplu, se pot importa toate atributele unui modul într-o tabelă de simboluri globale, iar un alt utilizator, mai târ</w:t>
      </w:r>
      <w:r w:rsidR="00F37067">
        <w:rPr>
          <w:rFonts w:ascii="Times New Roman" w:hAnsi="Times New Roman" w:cs="Times New Roman"/>
          <w:sz w:val="24"/>
          <w:szCs w:val="24"/>
        </w:rPr>
        <w:t>ziu, poate adăuga un atribut, a cărui nume poate</w:t>
      </w:r>
      <w:r>
        <w:rPr>
          <w:rFonts w:ascii="Times New Roman" w:hAnsi="Times New Roman" w:cs="Times New Roman"/>
          <w:sz w:val="24"/>
          <w:szCs w:val="24"/>
        </w:rPr>
        <w:t xml:space="preserve"> intra în conflict cu numele unui atribut deja importat. În multe cazuri, este mai sigur</w:t>
      </w:r>
      <w:r w:rsidR="009C6A52">
        <w:rPr>
          <w:rFonts w:ascii="Times New Roman" w:hAnsi="Times New Roman" w:cs="Times New Roman"/>
          <w:sz w:val="24"/>
          <w:szCs w:val="24"/>
        </w:rPr>
        <w:t>ă</w:t>
      </w:r>
      <w:r>
        <w:rPr>
          <w:rFonts w:ascii="Times New Roman" w:hAnsi="Times New Roman" w:cs="Times New Roman"/>
          <w:sz w:val="24"/>
          <w:szCs w:val="24"/>
        </w:rPr>
        <w:t xml:space="preserve"> folosirea cuvântului cheie </w:t>
      </w:r>
      <w:r w:rsidR="00462847">
        <w:rPr>
          <w:rFonts w:ascii="Times New Roman" w:hAnsi="Times New Roman" w:cs="Times New Roman"/>
          <w:sz w:val="24"/>
          <w:szCs w:val="24"/>
        </w:rPr>
        <w:t>as</w:t>
      </w:r>
      <w:r>
        <w:rPr>
          <w:rFonts w:ascii="Times New Roman" w:hAnsi="Times New Roman" w:cs="Times New Roman"/>
          <w:sz w:val="24"/>
          <w:szCs w:val="24"/>
        </w:rPr>
        <w:t xml:space="preserve"> şi atribuirea modulului importat unui nume scurt. În Python multe atribute sunt prefixate cu liniuţe de tip underscor, c</w:t>
      </w:r>
      <w:r w:rsidR="00F37067">
        <w:rPr>
          <w:rFonts w:ascii="Times New Roman" w:hAnsi="Times New Roman" w:cs="Times New Roman"/>
          <w:sz w:val="24"/>
          <w:szCs w:val="24"/>
        </w:rPr>
        <w:t>are indică că</w:t>
      </w:r>
      <w:r>
        <w:rPr>
          <w:rFonts w:ascii="Times New Roman" w:hAnsi="Times New Roman" w:cs="Times New Roman"/>
          <w:sz w:val="24"/>
          <w:szCs w:val="24"/>
        </w:rPr>
        <w:t xml:space="preserve"> ele sunt simboluri interne. Ele se pot trata ca şi cum ar fi private. Această convenţie</w:t>
      </w:r>
      <w:r w:rsidR="00F37067">
        <w:rPr>
          <w:rFonts w:ascii="Times New Roman" w:hAnsi="Times New Roman" w:cs="Times New Roman"/>
          <w:sz w:val="24"/>
          <w:szCs w:val="24"/>
        </w:rPr>
        <w:t xml:space="preserve"> se</w:t>
      </w:r>
      <w:r>
        <w:rPr>
          <w:rFonts w:ascii="Times New Roman" w:hAnsi="Times New Roman" w:cs="Times New Roman"/>
          <w:sz w:val="24"/>
          <w:szCs w:val="24"/>
        </w:rPr>
        <w:t xml:space="preserve"> asigură de asemenea că aceste atribute nu sunt importat</w:t>
      </w:r>
      <w:r w:rsidR="00F37067">
        <w:rPr>
          <w:rFonts w:ascii="Times New Roman" w:hAnsi="Times New Roman" w:cs="Times New Roman"/>
          <w:sz w:val="24"/>
          <w:szCs w:val="24"/>
        </w:rPr>
        <w:t>e în tabela de simboluri globală</w:t>
      </w:r>
      <w:r>
        <w:rPr>
          <w:rFonts w:ascii="Times New Roman" w:hAnsi="Times New Roman" w:cs="Times New Roman"/>
          <w:sz w:val="24"/>
          <w:szCs w:val="24"/>
        </w:rPr>
        <w:t xml:space="preserve"> când se foloseşte sintaxa de importare a tuturor atributelor modulului cu cuvântul cheie form şi asterix. </w:t>
      </w:r>
      <w:r w:rsidR="00F37067">
        <w:rPr>
          <w:rFonts w:ascii="Times New Roman" w:hAnsi="Times New Roman" w:cs="Times New Roman"/>
          <w:sz w:val="24"/>
          <w:szCs w:val="24"/>
        </w:rPr>
        <w:t>Acest program a fost conceput aşa</w:t>
      </w:r>
      <w:r w:rsidR="009C6A52">
        <w:rPr>
          <w:rFonts w:ascii="Times New Roman" w:hAnsi="Times New Roman" w:cs="Times New Roman"/>
          <w:sz w:val="24"/>
          <w:szCs w:val="24"/>
        </w:rPr>
        <w:t>,</w:t>
      </w:r>
      <w:r w:rsidR="00F37067">
        <w:rPr>
          <w:rFonts w:ascii="Times New Roman" w:hAnsi="Times New Roman" w:cs="Times New Roman"/>
          <w:sz w:val="24"/>
          <w:szCs w:val="24"/>
        </w:rPr>
        <w:t xml:space="preserve"> deoarece atributele implicite ce sunt create</w:t>
      </w:r>
      <w:r w:rsidR="00487209">
        <w:rPr>
          <w:rFonts w:ascii="Times New Roman" w:hAnsi="Times New Roman" w:cs="Times New Roman"/>
          <w:sz w:val="24"/>
          <w:szCs w:val="24"/>
        </w:rPr>
        <w:t xml:space="preserve"> în modulul principal sa nu se rescrie în momentul importarii altui modul.</w:t>
      </w:r>
    </w:p>
    <w:p w:rsidR="00917F83" w:rsidRDefault="00917F83" w:rsidP="00E93D05">
      <w:pPr>
        <w:autoSpaceDE w:val="0"/>
        <w:autoSpaceDN w:val="0"/>
        <w:adjustRightInd w:val="0"/>
        <w:spacing w:after="0" w:line="360" w:lineRule="auto"/>
        <w:jc w:val="both"/>
        <w:rPr>
          <w:rFonts w:ascii="Times New Roman" w:hAnsi="Times New Roman" w:cs="Times New Roman"/>
          <w:sz w:val="24"/>
          <w:szCs w:val="24"/>
        </w:rPr>
      </w:pPr>
    </w:p>
    <w:p w:rsidR="00E5217A" w:rsidRDefault="00E5217A" w:rsidP="00EB7FF1">
      <w:pPr>
        <w:pStyle w:val="NoSpacing"/>
        <w:spacing w:line="360" w:lineRule="auto"/>
        <w:jc w:val="both"/>
        <w:rPr>
          <w:rFonts w:cs="Times New Roman"/>
        </w:rPr>
      </w:pPr>
    </w:p>
    <w:p w:rsidR="0079613B" w:rsidRPr="007601FE" w:rsidRDefault="00E00C97" w:rsidP="007601FE">
      <w:pPr>
        <w:pStyle w:val="Heading2"/>
        <w:spacing w:line="360" w:lineRule="auto"/>
        <w:jc w:val="both"/>
      </w:pPr>
      <w:bookmarkStart w:id="15" w:name="_Toc377983393"/>
      <w:r>
        <w:lastRenderedPageBreak/>
        <w:t xml:space="preserve">Calea </w:t>
      </w:r>
      <w:r w:rsidR="00BF06B1">
        <w:t>în</w:t>
      </w:r>
      <w:r>
        <w:t xml:space="preserve"> Python</w:t>
      </w:r>
      <w:r w:rsidR="00705E34">
        <w:t xml:space="preserve"> [1]</w:t>
      </w:r>
      <w:bookmarkEnd w:id="15"/>
    </w:p>
    <w:p w:rsidR="00212D90" w:rsidRDefault="00212D90" w:rsidP="00EB7FF1">
      <w:pPr>
        <w:pStyle w:val="NoSpacing"/>
        <w:spacing w:line="360" w:lineRule="auto"/>
        <w:jc w:val="both"/>
        <w:rPr>
          <w:rFonts w:cs="Times New Roman"/>
        </w:rPr>
      </w:pPr>
    </w:p>
    <w:p w:rsidR="007601FE" w:rsidRDefault="00D94345" w:rsidP="007601FE">
      <w:pPr>
        <w:autoSpaceDE w:val="0"/>
        <w:autoSpaceDN w:val="0"/>
        <w:adjustRightInd w:val="0"/>
        <w:spacing w:after="0" w:line="360" w:lineRule="auto"/>
        <w:jc w:val="both"/>
        <w:rPr>
          <w:rFonts w:ascii="Times New Roman" w:hAnsi="Times New Roman" w:cs="Times New Roman"/>
          <w:sz w:val="24"/>
          <w:szCs w:val="24"/>
        </w:rPr>
      </w:pPr>
      <w:r>
        <w:rPr>
          <w:rFonts w:cs="Times New Roman"/>
        </w:rPr>
        <w:tab/>
      </w:r>
      <w:r w:rsidR="007601FE">
        <w:rPr>
          <w:rFonts w:ascii="Times New Roman" w:hAnsi="Times New Roman" w:cs="Times New Roman"/>
          <w:sz w:val="24"/>
          <w:szCs w:val="24"/>
        </w:rPr>
        <w:t xml:space="preserve">În limbajul de programare MEL este posibilă folosirea instrucţiunii </w:t>
      </w:r>
      <w:r w:rsidR="007601FE">
        <w:rPr>
          <w:rFonts w:ascii="Times New Roman" w:hAnsi="Times New Roman" w:cs="Times New Roman"/>
          <w:i/>
          <w:iCs/>
          <w:sz w:val="24"/>
          <w:szCs w:val="24"/>
        </w:rPr>
        <w:t>source</w:t>
      </w:r>
      <w:r w:rsidR="007601FE">
        <w:rPr>
          <w:rFonts w:ascii="Times New Roman" w:hAnsi="Times New Roman" w:cs="Times New Roman"/>
          <w:sz w:val="24"/>
          <w:szCs w:val="24"/>
        </w:rPr>
        <w:t xml:space="preserve"> şi adăugarea căii către locaţia în care se află scriptul, oriunde s-ar afla aceasta, pentru a fi încărcat scriptul. Nu există o opţiune alternativă ca şi în MEL pentru a importa calea în limbajul de programare Python. Când se înce</w:t>
      </w:r>
      <w:r w:rsidR="009C6A52">
        <w:rPr>
          <w:rFonts w:ascii="Times New Roman" w:hAnsi="Times New Roman" w:cs="Times New Roman"/>
          <w:sz w:val="24"/>
          <w:szCs w:val="24"/>
        </w:rPr>
        <w:t>a</w:t>
      </w:r>
      <w:r w:rsidR="007601FE">
        <w:rPr>
          <w:rFonts w:ascii="Times New Roman" w:hAnsi="Times New Roman" w:cs="Times New Roman"/>
          <w:sz w:val="24"/>
          <w:szCs w:val="24"/>
        </w:rPr>
        <w:t>rca importarea unui modul, Python caută în toate folderele care au fost specificate</w:t>
      </w:r>
      <w:r w:rsidR="009C6A52">
        <w:rPr>
          <w:rFonts w:ascii="Times New Roman" w:hAnsi="Times New Roman" w:cs="Times New Roman"/>
          <w:sz w:val="24"/>
          <w:szCs w:val="24"/>
        </w:rPr>
        <w:t>,</w:t>
      </w:r>
      <w:r w:rsidR="007601FE">
        <w:rPr>
          <w:rFonts w:ascii="Times New Roman" w:hAnsi="Times New Roman" w:cs="Times New Roman"/>
          <w:sz w:val="24"/>
          <w:szCs w:val="24"/>
        </w:rPr>
        <w:t xml:space="preserve"> în fişierul în care sunt declarate toate căile către folderele ce deţin fişiere de tip "py", numit "calea Python". În Python, toate modulele trebuie să fie localizat</w:t>
      </w:r>
      <w:r w:rsidR="009C6A52">
        <w:rPr>
          <w:rFonts w:ascii="Times New Roman" w:hAnsi="Times New Roman" w:cs="Times New Roman"/>
          <w:sz w:val="24"/>
          <w:szCs w:val="24"/>
        </w:rPr>
        <w:t>e în unul dintre aceste foldere</w:t>
      </w:r>
      <w:r w:rsidR="007601FE">
        <w:rPr>
          <w:rFonts w:ascii="Times New Roman" w:hAnsi="Times New Roman" w:cs="Times New Roman"/>
          <w:sz w:val="24"/>
          <w:szCs w:val="24"/>
        </w:rPr>
        <w:t xml:space="preserve"> sau în interiorul unui pachet din aceste foldere. Există o varietate de opţiuni disponibile pentru adăugarea folderelor în "calea Python". </w:t>
      </w:r>
    </w:p>
    <w:p w:rsidR="007601FE" w:rsidRDefault="007601FE" w:rsidP="007601F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917F83">
        <w:rPr>
          <w:rFonts w:ascii="Times New Roman" w:hAnsi="Times New Roman" w:cs="Times New Roman"/>
          <w:b/>
          <w:bCs/>
          <w:sz w:val="24"/>
          <w:szCs w:val="24"/>
        </w:rPr>
        <w:t>Sys.p</w:t>
      </w:r>
      <w:r>
        <w:rPr>
          <w:rFonts w:ascii="Times New Roman" w:hAnsi="Times New Roman" w:cs="Times New Roman"/>
          <w:b/>
          <w:bCs/>
          <w:sz w:val="24"/>
          <w:szCs w:val="24"/>
        </w:rPr>
        <w:t xml:space="preserve">ath </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unul dintre mecanismele de a lucra cu "calea Python" este atributul </w:t>
      </w:r>
      <w:r>
        <w:rPr>
          <w:rFonts w:ascii="Times New Roman" w:hAnsi="Times New Roman" w:cs="Times New Roman"/>
          <w:b/>
          <w:bCs/>
          <w:sz w:val="24"/>
          <w:szCs w:val="24"/>
        </w:rPr>
        <w:t xml:space="preserve">path </w:t>
      </w:r>
      <w:r>
        <w:rPr>
          <w:rFonts w:ascii="Times New Roman" w:hAnsi="Times New Roman" w:cs="Times New Roman"/>
          <w:sz w:val="24"/>
          <w:szCs w:val="24"/>
        </w:rPr>
        <w:t>în modulul sys. Acest atribut conţine o listă cu toate folderele în care Python "caută" fişiere cu extensie "py" sau "</w:t>
      </w:r>
      <w:r w:rsidR="00085BEA">
        <w:rPr>
          <w:rFonts w:ascii="Times New Roman" w:hAnsi="Times New Roman" w:cs="Times New Roman"/>
          <w:sz w:val="24"/>
          <w:szCs w:val="24"/>
        </w:rPr>
        <w:t>pyc</w:t>
      </w:r>
      <w:r>
        <w:rPr>
          <w:rFonts w:ascii="Times New Roman" w:hAnsi="Times New Roman" w:cs="Times New Roman"/>
          <w:sz w:val="24"/>
          <w:szCs w:val="24"/>
        </w:rPr>
        <w:t>", şi se poate lucra interactiv cu ea ca şi cu orice altă listă, incluzând adăugarea în ea. Căile către folderele din această listă sunt disponibile de îndată ce sesiunea Python a început.</w:t>
      </w:r>
    </w:p>
    <w:p w:rsidR="007601FE" w:rsidRDefault="007601FE" w:rsidP="007601F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ab/>
        <w:t>Adăugarea temporară a unei căi</w:t>
      </w:r>
      <w:r>
        <w:rPr>
          <w:rFonts w:ascii="Times New Roman" w:hAnsi="Times New Roman" w:cs="Times New Roman"/>
          <w:sz w:val="24"/>
          <w:szCs w:val="24"/>
        </w:rPr>
        <w:t xml:space="preserve"> - deoarece atributul path este o listă simplă, este uşor de adăugat în ea ca şi într-o altă listă. Se poate beneficia de această funcţionalitate pentru a adăuga temporar un folder în calea Python în timpul unei secţiuni din Maya. Trei dintre cele mai comune opţiuni sunt:</w:t>
      </w:r>
    </w:p>
    <w:p w:rsidR="007601FE" w:rsidRDefault="007601FE" w:rsidP="001F1E09">
      <w:pPr>
        <w:numPr>
          <w:ilvl w:val="0"/>
          <w:numId w:val="1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scriptul userSetup</w:t>
      </w:r>
      <w:r>
        <w:rPr>
          <w:rFonts w:ascii="Times New Roman" w:hAnsi="Times New Roman" w:cs="Times New Roman"/>
          <w:sz w:val="24"/>
          <w:szCs w:val="24"/>
        </w:rPr>
        <w:t xml:space="preserve"> - un lucru folositor în Maya este abilitatea de a crea un script userSetup. Un simplu script userSetup trebuie să </w:t>
      </w:r>
      <w:r w:rsidR="00917F83">
        <w:rPr>
          <w:rFonts w:ascii="Times New Roman" w:hAnsi="Times New Roman" w:cs="Times New Roman"/>
          <w:sz w:val="24"/>
          <w:szCs w:val="24"/>
        </w:rPr>
        <w:t>existe</w:t>
      </w:r>
      <w:r>
        <w:rPr>
          <w:rFonts w:ascii="Times New Roman" w:hAnsi="Times New Roman" w:cs="Times New Roman"/>
          <w:sz w:val="24"/>
          <w:szCs w:val="24"/>
        </w:rPr>
        <w:t xml:space="preserve"> într-o locaţie proprie pe disk (pe sistemul de operare Windows această locaţie </w:t>
      </w:r>
      <w:r w:rsidR="00917F83">
        <w:rPr>
          <w:rFonts w:ascii="Times New Roman" w:hAnsi="Times New Roman" w:cs="Times New Roman"/>
          <w:sz w:val="24"/>
          <w:szCs w:val="24"/>
        </w:rPr>
        <w:t>este</w:t>
      </w:r>
      <w:r>
        <w:rPr>
          <w:rFonts w:ascii="Times New Roman" w:hAnsi="Times New Roman" w:cs="Times New Roman"/>
          <w:sz w:val="24"/>
          <w:szCs w:val="24"/>
        </w:rPr>
        <w:t xml:space="preserve"> C:\Users\UserName\Documents\maya\2014-x64\scripts), şi Maya îl va executa la pornirea programului de fiecare dată. Numai un script userSetup se ia în considerare, fie MEL fie Python. Un script userSetup nu este complet încapsulat ca şi modulele obişnuite. Toate declaraţiile lui sunt executate în modulul principal, modulul </w:t>
      </w:r>
      <w:r>
        <w:rPr>
          <w:rFonts w:ascii="Times New Roman" w:hAnsi="Times New Roman" w:cs="Times New Roman"/>
          <w:i/>
          <w:iCs/>
          <w:sz w:val="24"/>
          <w:szCs w:val="24"/>
        </w:rPr>
        <w:t>__main__,</w:t>
      </w:r>
      <w:r>
        <w:rPr>
          <w:rFonts w:ascii="Times New Roman" w:hAnsi="Times New Roman" w:cs="Times New Roman"/>
          <w:sz w:val="24"/>
          <w:szCs w:val="24"/>
        </w:rPr>
        <w:t xml:space="preserve"> folosind funcţia incorporată </w:t>
      </w:r>
      <w:r>
        <w:rPr>
          <w:rFonts w:ascii="Times New Roman" w:hAnsi="Times New Roman" w:cs="Times New Roman"/>
          <w:i/>
          <w:iCs/>
          <w:sz w:val="24"/>
          <w:szCs w:val="24"/>
        </w:rPr>
        <w:t>execfile (),</w:t>
      </w:r>
      <w:r>
        <w:rPr>
          <w:rFonts w:ascii="Times New Roman" w:hAnsi="Times New Roman" w:cs="Times New Roman"/>
          <w:sz w:val="24"/>
          <w:szCs w:val="24"/>
        </w:rPr>
        <w:t xml:space="preserve"> deci orice modul importat din userSetup este automat disponibil în </w:t>
      </w:r>
      <w:r>
        <w:rPr>
          <w:rFonts w:ascii="Times New Roman" w:hAnsi="Times New Roman" w:cs="Times New Roman"/>
          <w:i/>
          <w:iCs/>
          <w:sz w:val="24"/>
          <w:szCs w:val="24"/>
        </w:rPr>
        <w:t>__main__</w:t>
      </w:r>
      <w:r>
        <w:rPr>
          <w:rFonts w:ascii="Times New Roman" w:hAnsi="Times New Roman" w:cs="Times New Roman"/>
          <w:sz w:val="24"/>
          <w:szCs w:val="24"/>
        </w:rPr>
        <w:t xml:space="preserve"> unde Maya este iniţializată.</w:t>
      </w:r>
    </w:p>
    <w:p w:rsidR="007601FE" w:rsidRDefault="007601FE" w:rsidP="001F1E09">
      <w:pPr>
        <w:numPr>
          <w:ilvl w:val="0"/>
          <w:numId w:val="1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modulul sitecustomize - </w:t>
      </w:r>
      <w:r>
        <w:rPr>
          <w:rFonts w:ascii="Times New Roman" w:hAnsi="Times New Roman" w:cs="Times New Roman"/>
          <w:sz w:val="24"/>
          <w:szCs w:val="24"/>
        </w:rPr>
        <w:t xml:space="preserve">acest modul este întotdeauna executat când secţiunea Python începe. Acesta modul este similar cu scriptul userSetup. Acest modul permite importarea altor module, adăugând în </w:t>
      </w:r>
      <w:r>
        <w:rPr>
          <w:rFonts w:ascii="Times New Roman" w:hAnsi="Times New Roman" w:cs="Times New Roman"/>
          <w:i/>
          <w:iCs/>
          <w:sz w:val="24"/>
          <w:szCs w:val="24"/>
        </w:rPr>
        <w:t>sys. Path</w:t>
      </w:r>
      <w:r>
        <w:rPr>
          <w:rFonts w:ascii="Times New Roman" w:hAnsi="Times New Roman" w:cs="Times New Roman"/>
          <w:sz w:val="24"/>
          <w:szCs w:val="24"/>
        </w:rPr>
        <w:t xml:space="preserve">, şi executarea declaraţiilor. Cu toate acestea, spre deosebire de scriptul userSetup, un </w:t>
      </w:r>
      <w:r>
        <w:rPr>
          <w:rFonts w:ascii="Times New Roman" w:hAnsi="Times New Roman" w:cs="Times New Roman"/>
          <w:i/>
          <w:iCs/>
          <w:sz w:val="24"/>
          <w:szCs w:val="24"/>
        </w:rPr>
        <w:t>modul sitecustomize</w:t>
      </w:r>
      <w:r>
        <w:rPr>
          <w:rFonts w:ascii="Times New Roman" w:hAnsi="Times New Roman" w:cs="Times New Roman"/>
          <w:sz w:val="24"/>
          <w:szCs w:val="24"/>
        </w:rPr>
        <w:t xml:space="preserve"> încapsulează atributele lui ca şi orice alt modul, şi astfel, orice modul este importat în el, nu este </w:t>
      </w:r>
      <w:r>
        <w:rPr>
          <w:rFonts w:ascii="Times New Roman" w:hAnsi="Times New Roman" w:cs="Times New Roman"/>
          <w:sz w:val="24"/>
          <w:szCs w:val="24"/>
        </w:rPr>
        <w:lastRenderedPageBreak/>
        <w:t xml:space="preserve">automat în tabela de simboluri globale pentru </w:t>
      </w:r>
      <w:r>
        <w:rPr>
          <w:rFonts w:ascii="Times New Roman" w:hAnsi="Times New Roman" w:cs="Times New Roman"/>
          <w:i/>
          <w:iCs/>
          <w:sz w:val="24"/>
          <w:szCs w:val="24"/>
        </w:rPr>
        <w:t>__main__</w:t>
      </w:r>
      <w:r>
        <w:rPr>
          <w:rFonts w:ascii="Times New Roman" w:hAnsi="Times New Roman" w:cs="Times New Roman"/>
          <w:sz w:val="24"/>
          <w:szCs w:val="24"/>
        </w:rPr>
        <w:t xml:space="preserve">. Avantajul principal de a folosi un </w:t>
      </w:r>
      <w:r>
        <w:rPr>
          <w:rFonts w:ascii="Times New Roman" w:hAnsi="Times New Roman" w:cs="Times New Roman"/>
          <w:i/>
          <w:iCs/>
          <w:sz w:val="24"/>
          <w:szCs w:val="24"/>
        </w:rPr>
        <w:t>modul sitecustomize</w:t>
      </w:r>
      <w:r>
        <w:rPr>
          <w:rFonts w:ascii="Times New Roman" w:hAnsi="Times New Roman" w:cs="Times New Roman"/>
          <w:sz w:val="24"/>
          <w:szCs w:val="24"/>
        </w:rPr>
        <w:t xml:space="preserve"> este acela că el oferă oportunitatea de a seta calea Python fără să interfereze cu scriptul userScript. Prin urmare, se poate implementa un </w:t>
      </w:r>
      <w:r>
        <w:rPr>
          <w:rFonts w:ascii="Times New Roman" w:hAnsi="Times New Roman" w:cs="Times New Roman"/>
          <w:i/>
          <w:iCs/>
          <w:sz w:val="24"/>
          <w:szCs w:val="24"/>
        </w:rPr>
        <w:t>modul studiowide sitecustomize</w:t>
      </w:r>
      <w:r>
        <w:rPr>
          <w:rFonts w:ascii="Times New Roman" w:hAnsi="Times New Roman" w:cs="Times New Roman"/>
          <w:sz w:val="24"/>
          <w:szCs w:val="24"/>
        </w:rPr>
        <w:t xml:space="preserve"> de configurare a căilor utilizatorilor care indică spre foldere din reţea şi aşa mai departe. În acelaşi timp, artişti</w:t>
      </w:r>
      <w:r w:rsidR="009E6915">
        <w:rPr>
          <w:rFonts w:ascii="Times New Roman" w:hAnsi="Times New Roman" w:cs="Times New Roman"/>
          <w:sz w:val="24"/>
          <w:szCs w:val="24"/>
        </w:rPr>
        <w:t>i</w:t>
      </w:r>
      <w:r>
        <w:rPr>
          <w:rFonts w:ascii="Times New Roman" w:hAnsi="Times New Roman" w:cs="Times New Roman"/>
          <w:sz w:val="24"/>
          <w:szCs w:val="24"/>
        </w:rPr>
        <w:t xml:space="preserve"> vor putea să seteze scripturile lor individuale userScript. Utilizatorii vor fi nevoiţi să importe doar un singur pachet pentru aceste tool-uri, şi vor putea să încarce şi alte tool-uri. În această situaţie se poate oferi flexibilitatea configurării mediului de lucru individual, în timp ce, de asemenea, se reduce probabilitatea ca utilizatorii, să modifice </w:t>
      </w:r>
      <w:r w:rsidR="009E6915">
        <w:rPr>
          <w:rFonts w:ascii="Times New Roman" w:hAnsi="Times New Roman" w:cs="Times New Roman"/>
          <w:sz w:val="24"/>
          <w:szCs w:val="24"/>
        </w:rPr>
        <w:t xml:space="preserve">accidental </w:t>
      </w:r>
      <w:r>
        <w:rPr>
          <w:rFonts w:ascii="Times New Roman" w:hAnsi="Times New Roman" w:cs="Times New Roman"/>
          <w:sz w:val="24"/>
          <w:szCs w:val="24"/>
        </w:rPr>
        <w:t xml:space="preserve">modulul de căutare a căilor. </w:t>
      </w:r>
      <w:r>
        <w:rPr>
          <w:rFonts w:ascii="Times New Roman" w:hAnsi="Times New Roman" w:cs="Times New Roman"/>
          <w:i/>
          <w:iCs/>
          <w:sz w:val="24"/>
          <w:szCs w:val="24"/>
        </w:rPr>
        <w:t>Modulul sitecustomize</w:t>
      </w:r>
      <w:r>
        <w:rPr>
          <w:rFonts w:ascii="Times New Roman" w:hAnsi="Times New Roman" w:cs="Times New Roman"/>
          <w:sz w:val="24"/>
          <w:szCs w:val="24"/>
        </w:rPr>
        <w:t xml:space="preserve"> este importat înainte de folderele din Maya ce sunt adăugate în "calea Python". </w:t>
      </w:r>
    </w:p>
    <w:p w:rsidR="007601FE" w:rsidRDefault="007601FE" w:rsidP="001F1E09">
      <w:pPr>
        <w:numPr>
          <w:ilvl w:val="0"/>
          <w:numId w:val="1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setarea unei variabile din mediul PYTHONPATH</w:t>
      </w:r>
      <w:r>
        <w:rPr>
          <w:rFonts w:ascii="Times New Roman" w:hAnsi="Times New Roman" w:cs="Times New Roman"/>
          <w:sz w:val="24"/>
          <w:szCs w:val="24"/>
        </w:rPr>
        <w:t xml:space="preserve"> - Setând o variabilă de tip mediu permite specificarea folderelor în "calea Python" ce vor fi disponibile înainte că programul Maya să fie iniţializat, astfel </w:t>
      </w:r>
      <w:r w:rsidR="009E6915">
        <w:rPr>
          <w:rFonts w:ascii="Times New Roman" w:hAnsi="Times New Roman" w:cs="Times New Roman"/>
          <w:sz w:val="24"/>
          <w:szCs w:val="24"/>
        </w:rPr>
        <w:t>se elimină</w:t>
      </w:r>
      <w:r>
        <w:rPr>
          <w:rFonts w:ascii="Times New Roman" w:hAnsi="Times New Roman" w:cs="Times New Roman"/>
          <w:sz w:val="24"/>
          <w:szCs w:val="24"/>
        </w:rPr>
        <w:t xml:space="preserve"> nevoia de a adăuga în lista </w:t>
      </w:r>
      <w:r w:rsidR="009E6915">
        <w:rPr>
          <w:rFonts w:ascii="Times New Roman" w:hAnsi="Times New Roman" w:cs="Times New Roman"/>
          <w:i/>
          <w:iCs/>
          <w:sz w:val="24"/>
          <w:szCs w:val="24"/>
        </w:rPr>
        <w:t>sys.p</w:t>
      </w:r>
      <w:r>
        <w:rPr>
          <w:rFonts w:ascii="Times New Roman" w:hAnsi="Times New Roman" w:cs="Times New Roman"/>
          <w:i/>
          <w:iCs/>
          <w:sz w:val="24"/>
          <w:szCs w:val="24"/>
        </w:rPr>
        <w:t>ath</w:t>
      </w:r>
      <w:r>
        <w:rPr>
          <w:rFonts w:ascii="Times New Roman" w:hAnsi="Times New Roman" w:cs="Times New Roman"/>
          <w:sz w:val="24"/>
          <w:szCs w:val="24"/>
        </w:rPr>
        <w:t>. Se poate seta o variabilă de tip mediu specifică pentru Maya, sau se poate seta una la nivel de sistem. Oricum, din cauza folderelor adăugate printr-o variabilă de tip mediu, aceasta face parte din "calea Python" înainte că prog</w:t>
      </w:r>
      <w:r w:rsidR="009E6915">
        <w:rPr>
          <w:rFonts w:ascii="Times New Roman" w:hAnsi="Times New Roman" w:cs="Times New Roman"/>
          <w:sz w:val="24"/>
          <w:szCs w:val="24"/>
        </w:rPr>
        <w:t>ramul Maya să fie iniţializat. D</w:t>
      </w:r>
      <w:r>
        <w:rPr>
          <w:rFonts w:ascii="Times New Roman" w:hAnsi="Times New Roman" w:cs="Times New Roman"/>
          <w:sz w:val="24"/>
          <w:szCs w:val="24"/>
        </w:rPr>
        <w:t xml:space="preserve">e asemenea, se poate pune şi </w:t>
      </w:r>
      <w:r>
        <w:rPr>
          <w:rFonts w:ascii="Times New Roman" w:hAnsi="Times New Roman" w:cs="Times New Roman"/>
          <w:i/>
          <w:iCs/>
          <w:sz w:val="24"/>
          <w:szCs w:val="24"/>
        </w:rPr>
        <w:t>modulul sitecustomize</w:t>
      </w:r>
      <w:r w:rsidR="009E6915">
        <w:rPr>
          <w:rFonts w:ascii="Times New Roman" w:hAnsi="Times New Roman" w:cs="Times New Roman"/>
          <w:sz w:val="24"/>
          <w:szCs w:val="24"/>
        </w:rPr>
        <w:t xml:space="preserve"> într-un folder care</w:t>
      </w:r>
      <w:r>
        <w:rPr>
          <w:rFonts w:ascii="Times New Roman" w:hAnsi="Times New Roman" w:cs="Times New Roman"/>
          <w:sz w:val="24"/>
          <w:szCs w:val="24"/>
        </w:rPr>
        <w:t xml:space="preserve"> este specificat folosind o variabilă de tip mediu.</w:t>
      </w:r>
    </w:p>
    <w:p w:rsidR="007601FE" w:rsidRDefault="007601FE" w:rsidP="001F1E09">
      <w:pPr>
        <w:numPr>
          <w:ilvl w:val="1"/>
          <w:numId w:val="1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Variabile de tip mediu specifice Maya cu Maya. Env </w:t>
      </w:r>
      <w:r>
        <w:rPr>
          <w:rFonts w:ascii="Times New Roman" w:hAnsi="Times New Roman" w:cs="Times New Roman"/>
          <w:sz w:val="24"/>
          <w:szCs w:val="24"/>
        </w:rPr>
        <w:t>- metoda cea mai uşoară de configurare a unei variabile de tip mediu este setarea uneia ce este exclusivă programului Maya. Programul Maya are un fişier, Maya. Env, disponibil într-o locaţie unde se poate modifica, ce îţi permite configurarea variabilelor de tip mediu. Se poate adăuga o variabilă de tip mediu, PYTHONPATH, la acest fişier, şi setând valorile ei la o colecţie de foldere ce se pot include în "calea Python".</w:t>
      </w:r>
    </w:p>
    <w:p w:rsidR="0079613B" w:rsidRPr="000D5370" w:rsidRDefault="007601FE" w:rsidP="001F1E09">
      <w:pPr>
        <w:numPr>
          <w:ilvl w:val="1"/>
          <w:numId w:val="1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Variabile de tip mediu la nivel de sistem şi configurări avansate </w:t>
      </w:r>
      <w:r>
        <w:rPr>
          <w:rFonts w:ascii="Times New Roman" w:hAnsi="Times New Roman" w:cs="Times New Roman"/>
          <w:sz w:val="24"/>
          <w:szCs w:val="24"/>
        </w:rPr>
        <w:t>- sistemul de operare permite defini</w:t>
      </w:r>
      <w:r w:rsidR="009E6915">
        <w:rPr>
          <w:rFonts w:ascii="Times New Roman" w:hAnsi="Times New Roman" w:cs="Times New Roman"/>
          <w:sz w:val="24"/>
          <w:szCs w:val="24"/>
        </w:rPr>
        <w:t>rea variabilelor de tip mediu care</w:t>
      </w:r>
      <w:r>
        <w:rPr>
          <w:rFonts w:ascii="Times New Roman" w:hAnsi="Times New Roman" w:cs="Times New Roman"/>
          <w:sz w:val="24"/>
          <w:szCs w:val="24"/>
        </w:rPr>
        <w:t xml:space="preserve"> sunt partajate peste toate aplicaţiile. Din cauza setări</w:t>
      </w:r>
      <w:r w:rsidR="009E6915">
        <w:rPr>
          <w:rFonts w:ascii="Times New Roman" w:hAnsi="Times New Roman" w:cs="Times New Roman"/>
          <w:sz w:val="24"/>
          <w:szCs w:val="24"/>
        </w:rPr>
        <w:t>i</w:t>
      </w:r>
      <w:r>
        <w:rPr>
          <w:rFonts w:ascii="Times New Roman" w:hAnsi="Times New Roman" w:cs="Times New Roman"/>
          <w:sz w:val="24"/>
          <w:szCs w:val="24"/>
        </w:rPr>
        <w:t xml:space="preserve"> unei variabile de tip mediu la nivel</w:t>
      </w:r>
      <w:r w:rsidR="009E6915">
        <w:rPr>
          <w:rFonts w:ascii="Times New Roman" w:hAnsi="Times New Roman" w:cs="Times New Roman"/>
          <w:sz w:val="24"/>
          <w:szCs w:val="24"/>
        </w:rPr>
        <w:t xml:space="preserve"> de sistem, setările din Maya.e</w:t>
      </w:r>
      <w:r>
        <w:rPr>
          <w:rFonts w:ascii="Times New Roman" w:hAnsi="Times New Roman" w:cs="Times New Roman"/>
          <w:sz w:val="24"/>
          <w:szCs w:val="24"/>
        </w:rPr>
        <w:t>nv se vor rescrie, şi deoarece va fi folosită de toate aplicaţiile, este riscant de folosit, dar de asemenea destul de puternică dacă utilizatorul ştie ceea ce face. Variabilele de tip mediu la nivel de sistem d</w:t>
      </w:r>
      <w:r w:rsidR="009E6915">
        <w:rPr>
          <w:rFonts w:ascii="Times New Roman" w:hAnsi="Times New Roman" w:cs="Times New Roman"/>
          <w:sz w:val="24"/>
          <w:szCs w:val="24"/>
        </w:rPr>
        <w:t xml:space="preserve">e operare </w:t>
      </w:r>
      <w:r>
        <w:rPr>
          <w:rFonts w:ascii="Times New Roman" w:hAnsi="Times New Roman" w:cs="Times New Roman"/>
          <w:sz w:val="24"/>
          <w:szCs w:val="24"/>
        </w:rPr>
        <w:t xml:space="preserve">oferă încă o opţiune pentru dezvoltarea codului comun peste un câmp </w:t>
      </w:r>
      <w:r>
        <w:rPr>
          <w:rFonts w:ascii="Times New Roman" w:hAnsi="Times New Roman" w:cs="Times New Roman"/>
          <w:sz w:val="24"/>
          <w:szCs w:val="24"/>
        </w:rPr>
        <w:lastRenderedPageBreak/>
        <w:t xml:space="preserve">de aplicaţii. </w:t>
      </w:r>
      <w:r w:rsidR="00D14FA8" w:rsidRPr="00D14FA8">
        <w:rPr>
          <w:rFonts w:ascii="Times New Roman" w:hAnsi="Times New Roman" w:cs="Times New Roman"/>
          <w:sz w:val="24"/>
          <w:szCs w:val="24"/>
        </w:rPr>
        <w:t xml:space="preserve">O opţiune pentru rezolvarea acestei probleme este modificarea variabilelor de tip mediu specifice aplicaţiilor fiecărui interpretor  care să indice către </w:t>
      </w:r>
      <w:r w:rsidR="00D14FA8" w:rsidRPr="00D14FA8">
        <w:rPr>
          <w:rFonts w:ascii="Times New Roman" w:hAnsi="Times New Roman" w:cs="Times New Roman"/>
          <w:i/>
          <w:sz w:val="24"/>
          <w:szCs w:val="24"/>
        </w:rPr>
        <w:t>module sitecustomize</w:t>
      </w:r>
      <w:r w:rsidR="00D14FA8" w:rsidRPr="00D14FA8">
        <w:rPr>
          <w:rFonts w:ascii="Times New Roman" w:hAnsi="Times New Roman" w:cs="Times New Roman"/>
          <w:sz w:val="24"/>
          <w:szCs w:val="24"/>
        </w:rPr>
        <w:t xml:space="preserve"> individuale în folderele din reţea, un director ce ţine un </w:t>
      </w:r>
      <w:r w:rsidR="00D14FA8" w:rsidRPr="00D14FA8">
        <w:rPr>
          <w:rFonts w:ascii="Times New Roman" w:hAnsi="Times New Roman" w:cs="Times New Roman"/>
          <w:i/>
          <w:iCs/>
          <w:sz w:val="24"/>
          <w:szCs w:val="24"/>
        </w:rPr>
        <w:t>fişier</w:t>
      </w:r>
      <w:r w:rsidR="00D14FA8" w:rsidRPr="00D14FA8">
        <w:rPr>
          <w:rFonts w:ascii="Times New Roman" w:hAnsi="Times New Roman" w:cs="Times New Roman"/>
          <w:i/>
          <w:sz w:val="24"/>
          <w:szCs w:val="24"/>
        </w:rPr>
        <w:t xml:space="preserve"> sitecustomize</w:t>
      </w:r>
      <w:r w:rsidR="00D14FA8" w:rsidRPr="00D14FA8">
        <w:rPr>
          <w:rFonts w:ascii="Times New Roman" w:hAnsi="Times New Roman" w:cs="Times New Roman"/>
          <w:sz w:val="24"/>
          <w:szCs w:val="24"/>
        </w:rPr>
        <w:t xml:space="preserve"> pentru fiecare versiune a fiecărei aplicaţii. În acest scenariu, fiecare aplicaţie are propria variabila PYTHONPATH indicând spre un director din reţea unde se poate dezvolta uşor şi updata un </w:t>
      </w:r>
      <w:r w:rsidR="00D14FA8" w:rsidRPr="00D14FA8">
        <w:rPr>
          <w:rFonts w:ascii="Times New Roman" w:hAnsi="Times New Roman" w:cs="Times New Roman"/>
          <w:i/>
          <w:sz w:val="24"/>
          <w:szCs w:val="24"/>
        </w:rPr>
        <w:t>modul sitecustomize</w:t>
      </w:r>
      <w:r w:rsidR="00D14FA8" w:rsidRPr="00D14FA8">
        <w:rPr>
          <w:rFonts w:ascii="Times New Roman" w:hAnsi="Times New Roman" w:cs="Times New Roman"/>
          <w:sz w:val="24"/>
          <w:szCs w:val="24"/>
        </w:rPr>
        <w:t xml:space="preserve"> ce adaugă noi directoare la calea Python. Fiecare </w:t>
      </w:r>
      <w:r w:rsidR="00D14FA8" w:rsidRPr="00D14FA8">
        <w:rPr>
          <w:rFonts w:ascii="Times New Roman" w:hAnsi="Times New Roman" w:cs="Times New Roman"/>
          <w:i/>
          <w:sz w:val="24"/>
          <w:szCs w:val="24"/>
        </w:rPr>
        <w:t>modul sitecustomize</w:t>
      </w:r>
      <w:r w:rsidR="00D14FA8" w:rsidRPr="00D14FA8">
        <w:rPr>
          <w:rFonts w:ascii="Times New Roman" w:hAnsi="Times New Roman" w:cs="Times New Roman"/>
          <w:sz w:val="24"/>
          <w:szCs w:val="24"/>
        </w:rPr>
        <w:t xml:space="preserve"> poate adăuga noi foldere din reţea privitoare la versiunea aplicaţiilor Python şi aşa mai departe. Cu toate acestea, versiunea poate fi incomodă în momentul în care se doreşte adăugarea unor noi softuri în pipeline sau actualizarea softurilor existente. Se poate, de asemenea, seta un </w:t>
      </w:r>
      <w:r w:rsidR="00D14FA8" w:rsidRPr="00D14FA8">
        <w:rPr>
          <w:rFonts w:ascii="Times New Roman" w:hAnsi="Times New Roman" w:cs="Times New Roman"/>
          <w:i/>
          <w:sz w:val="24"/>
          <w:szCs w:val="24"/>
        </w:rPr>
        <w:t>modul sitecustomize</w:t>
      </w:r>
      <w:r w:rsidR="00D14FA8" w:rsidRPr="00D14FA8">
        <w:rPr>
          <w:rFonts w:ascii="Times New Roman" w:hAnsi="Times New Roman" w:cs="Times New Roman"/>
          <w:sz w:val="24"/>
          <w:szCs w:val="24"/>
        </w:rPr>
        <w:t xml:space="preserve"> pe un folder din reţea care este specificat printr-o variabilă de tip mediu la nivel de sistem de operare. Să foloseşti o configurare cu variabile de tip mediu la nivel de sistem de operare ar permite de asemenea să se seteze valori pentru MAYA_SCRIPT_PATH, care este folosit pentru a localiza scripturi scrise în limbaj de programare MEL. O asemenea configurare va permite să se poată profita de construcţia "calea Python" în scopul folosirii scripturilor golbale de tip userSetup pentru toată compania. Folosindu-se scripturi globale de tip userSetup, se pot importa automat tool-uri şi apoi se poate căuta un script userSetup individual pentru execuţie, de asemenea, ce va permite utilizatorilor o libertate completă pentru scripturile lor userSetup fără a se importa alte tool-uri. În această configurare, </w:t>
      </w:r>
      <w:r w:rsidR="00D14FA8" w:rsidRPr="00D14FA8">
        <w:rPr>
          <w:rFonts w:ascii="Times New Roman" w:hAnsi="Times New Roman" w:cs="Times New Roman"/>
          <w:i/>
          <w:sz w:val="24"/>
          <w:szCs w:val="24"/>
        </w:rPr>
        <w:t>modulele globale sitecustomize</w:t>
      </w:r>
      <w:r w:rsidR="00D14FA8" w:rsidRPr="00D14FA8">
        <w:rPr>
          <w:rFonts w:ascii="Times New Roman" w:hAnsi="Times New Roman" w:cs="Times New Roman"/>
          <w:sz w:val="24"/>
          <w:szCs w:val="24"/>
        </w:rPr>
        <w:t xml:space="preserve"> pot folosi atribute în modulul </w:t>
      </w:r>
      <w:r w:rsidR="00D14FA8" w:rsidRPr="00D14FA8">
        <w:rPr>
          <w:rFonts w:ascii="Times New Roman" w:hAnsi="Times New Roman" w:cs="Times New Roman"/>
          <w:i/>
          <w:sz w:val="24"/>
          <w:szCs w:val="24"/>
        </w:rPr>
        <w:t>sys</w:t>
      </w:r>
      <w:r w:rsidR="00D14FA8" w:rsidRPr="00D14FA8">
        <w:rPr>
          <w:rFonts w:ascii="Times New Roman" w:hAnsi="Times New Roman" w:cs="Times New Roman"/>
          <w:sz w:val="24"/>
          <w:szCs w:val="24"/>
        </w:rPr>
        <w:t xml:space="preserve"> pentru a afla care aplicaţie o importă cu ajutorul funcţiei </w:t>
      </w:r>
      <w:r w:rsidR="00D14FA8" w:rsidRPr="00D14FA8">
        <w:rPr>
          <w:rFonts w:ascii="Times New Roman" w:hAnsi="Times New Roman" w:cs="Times New Roman"/>
          <w:i/>
          <w:sz w:val="24"/>
          <w:szCs w:val="24"/>
        </w:rPr>
        <w:t>sys.executable</w:t>
      </w:r>
      <w:r w:rsidR="00D14FA8" w:rsidRPr="00D14FA8">
        <w:rPr>
          <w:rFonts w:ascii="Times New Roman" w:hAnsi="Times New Roman" w:cs="Times New Roman"/>
          <w:sz w:val="24"/>
          <w:szCs w:val="24"/>
        </w:rPr>
        <w:t xml:space="preserve"> şi care versiune de Python rulează cu ajutorul funcţiei </w:t>
      </w:r>
      <w:r w:rsidR="00D14FA8" w:rsidRPr="00D14FA8">
        <w:rPr>
          <w:rFonts w:ascii="Times New Roman" w:hAnsi="Times New Roman" w:cs="Times New Roman"/>
          <w:i/>
          <w:sz w:val="24"/>
          <w:szCs w:val="24"/>
        </w:rPr>
        <w:t>sys.version</w:t>
      </w:r>
      <w:r w:rsidR="00D14FA8" w:rsidRPr="00D14FA8">
        <w:rPr>
          <w:rFonts w:ascii="Times New Roman" w:hAnsi="Times New Roman" w:cs="Times New Roman"/>
          <w:sz w:val="24"/>
          <w:szCs w:val="24"/>
        </w:rPr>
        <w:t>.</w:t>
      </w:r>
    </w:p>
    <w:p w:rsidR="000C0003" w:rsidRDefault="00863CCB" w:rsidP="00902E90">
      <w:pPr>
        <w:pStyle w:val="Heading2"/>
        <w:spacing w:line="360" w:lineRule="auto"/>
        <w:jc w:val="both"/>
      </w:pPr>
      <w:bookmarkStart w:id="16" w:name="_Toc377983394"/>
      <w:r>
        <w:t xml:space="preserve">Programarea obiect-orientat </w:t>
      </w:r>
      <w:r w:rsidR="00BF06B1">
        <w:t>în</w:t>
      </w:r>
      <w:r>
        <w:t xml:space="preserve"> Maya</w:t>
      </w:r>
      <w:r w:rsidR="00705E34">
        <w:t xml:space="preserve"> [1]</w:t>
      </w:r>
      <w:bookmarkEnd w:id="16"/>
    </w:p>
    <w:p w:rsidR="0079613B" w:rsidRPr="000D5370" w:rsidRDefault="00C57A04" w:rsidP="00D33DD9">
      <w:pPr>
        <w:autoSpaceDE w:val="0"/>
        <w:autoSpaceDN w:val="0"/>
        <w:adjustRightInd w:val="0"/>
        <w:spacing w:after="195" w:line="360" w:lineRule="auto"/>
        <w:jc w:val="both"/>
        <w:rPr>
          <w:rFonts w:ascii="Times New Roman" w:hAnsi="Times New Roman" w:cs="Times New Roman"/>
          <w:sz w:val="24"/>
          <w:szCs w:val="24"/>
        </w:rPr>
      </w:pPr>
      <w:r w:rsidRPr="006146C1">
        <w:rPr>
          <w:rFonts w:ascii="Times New Roman" w:hAnsi="Times New Roman" w:cs="Times New Roman"/>
          <w:sz w:val="24"/>
          <w:szCs w:val="24"/>
        </w:rPr>
        <w:tab/>
      </w:r>
      <w:r w:rsidR="006146C1" w:rsidRPr="006146C1">
        <w:rPr>
          <w:rFonts w:ascii="Times New Roman" w:hAnsi="Times New Roman" w:cs="Times New Roman"/>
          <w:sz w:val="24"/>
          <w:szCs w:val="24"/>
        </w:rPr>
        <w:t>Limbaju</w:t>
      </w:r>
      <w:r w:rsidR="00D14FA8">
        <w:rPr>
          <w:rFonts w:ascii="Times New Roman" w:hAnsi="Times New Roman" w:cs="Times New Roman"/>
          <w:sz w:val="24"/>
          <w:szCs w:val="24"/>
        </w:rPr>
        <w:t xml:space="preserve">l de programare Python poate </w:t>
      </w:r>
      <w:r w:rsidR="006146C1" w:rsidRPr="006146C1">
        <w:rPr>
          <w:rFonts w:ascii="Times New Roman" w:hAnsi="Times New Roman" w:cs="Times New Roman"/>
          <w:sz w:val="24"/>
          <w:szCs w:val="24"/>
        </w:rPr>
        <w:t xml:space="preserve">fi îmbinat cu comenzile din Maya pentru a </w:t>
      </w:r>
      <w:r w:rsidR="00D14FA8" w:rsidRPr="00D14FA8">
        <w:rPr>
          <w:rFonts w:ascii="Times New Roman" w:hAnsi="Times New Roman" w:cs="Times New Roman"/>
          <w:sz w:val="24"/>
          <w:szCs w:val="24"/>
        </w:rPr>
        <w:t xml:space="preserve">construcţia unei varietăţi </w:t>
      </w:r>
      <w:r w:rsidR="006146C1" w:rsidRPr="006146C1">
        <w:rPr>
          <w:rFonts w:ascii="Times New Roman" w:hAnsi="Times New Roman" w:cs="Times New Roman"/>
          <w:sz w:val="24"/>
          <w:szCs w:val="24"/>
        </w:rPr>
        <w:t xml:space="preserve">de funcţii şi tool-uri folositoare. </w:t>
      </w:r>
      <w:r w:rsidR="00D33DD9">
        <w:rPr>
          <w:rFonts w:ascii="Times New Roman" w:hAnsi="Times New Roman" w:cs="Times New Roman"/>
          <w:sz w:val="24"/>
          <w:szCs w:val="24"/>
        </w:rPr>
        <w:t>Limbajul de programare Python diferă de limbajul de programare MEL, iar îmbunătăţirile nu se pot observa imediat</w:t>
      </w:r>
      <w:r w:rsidR="00D33DD9" w:rsidRPr="00D33DD9">
        <w:rPr>
          <w:rFonts w:ascii="Times New Roman" w:hAnsi="Times New Roman" w:cs="Times New Roman"/>
          <w:sz w:val="24"/>
          <w:szCs w:val="24"/>
        </w:rPr>
        <w:t>.</w:t>
      </w:r>
      <w:r w:rsidR="006146C1" w:rsidRPr="00D33DD9">
        <w:rPr>
          <w:rFonts w:ascii="Times New Roman" w:hAnsi="Times New Roman" w:cs="Times New Roman"/>
          <w:sz w:val="24"/>
          <w:szCs w:val="24"/>
        </w:rPr>
        <w:t xml:space="preserve"> </w:t>
      </w:r>
      <w:r w:rsidR="00D33DD9" w:rsidRPr="00D33DD9">
        <w:rPr>
          <w:rFonts w:ascii="Times New Roman" w:hAnsi="Times New Roman" w:cs="Times New Roman"/>
          <w:sz w:val="24"/>
          <w:szCs w:val="24"/>
        </w:rPr>
        <w:t xml:space="preserve">În limbajul de programare Python există conceptul de modul care este mult mai puternic decât scrierea scripturilor obişnuite în MEL. Motivul pentru care este atât de folositor este pentru că modulele permit încapsularea funcţiilor şi variabilelor  numite atribute, în spaţiul de lucru. Un lucru important de reţinut este faptul că modulele sunt obiecte, la fel ca şi orice cod din </w:t>
      </w:r>
      <w:r w:rsidR="00D33DD9" w:rsidRPr="00D33DD9">
        <w:rPr>
          <w:rFonts w:ascii="Times New Roman" w:hAnsi="Times New Roman" w:cs="Times New Roman"/>
          <w:sz w:val="24"/>
          <w:szCs w:val="24"/>
        </w:rPr>
        <w:lastRenderedPageBreak/>
        <w:t>Python, includ numere întregi, şiruri, liste, dicţionare şi chiar funcţiile. De fapt, Python este un limbaj de programare obiect-orientat şi o mare parte din el este de tip incorporat ce are atribute şi funcţii care se pot accesa mai mult ca în module.</w:t>
      </w:r>
    </w:p>
    <w:p w:rsidR="0079613B" w:rsidRDefault="00D33DD9" w:rsidP="000D5370">
      <w:pPr>
        <w:pStyle w:val="Heading3"/>
        <w:spacing w:line="360" w:lineRule="auto"/>
        <w:jc w:val="both"/>
      </w:pPr>
      <w:bookmarkStart w:id="17" w:name="_Toc377983395"/>
      <w:r>
        <w:t>Programarea obiect-orientată</w:t>
      </w:r>
      <w:r w:rsidR="00BF06B1">
        <w:t xml:space="preserve"> versus programarea procedurală</w:t>
      </w:r>
      <w:r w:rsidR="00705E34">
        <w:t xml:space="preserve"> [1]</w:t>
      </w:r>
      <w:bookmarkEnd w:id="17"/>
    </w:p>
    <w:p w:rsidR="007F562E" w:rsidRDefault="00C12BAC" w:rsidP="007F562E">
      <w:pPr>
        <w:autoSpaceDE w:val="0"/>
        <w:autoSpaceDN w:val="0"/>
        <w:adjustRightInd w:val="0"/>
        <w:spacing w:after="0" w:line="360" w:lineRule="auto"/>
        <w:jc w:val="both"/>
        <w:rPr>
          <w:rFonts w:ascii="Times New Roman" w:hAnsi="Times New Roman" w:cs="Times New Roman"/>
          <w:sz w:val="24"/>
          <w:szCs w:val="24"/>
        </w:rPr>
      </w:pPr>
      <w:r>
        <w:tab/>
      </w:r>
      <w:r w:rsidR="007F562E">
        <w:rPr>
          <w:rFonts w:ascii="Times New Roman" w:hAnsi="Times New Roman" w:cs="Times New Roman"/>
          <w:sz w:val="24"/>
          <w:szCs w:val="24"/>
        </w:rPr>
        <w:t>Programarea orientată pe obiecte înseamnă programarea folosind clase. Pentru a înţelege mai bine ce înseamnă programarea orientată pe obiecte şi care sunt beneficiile acestor clase şi obiecte trebuie scoase în evidenţă diferenţ</w:t>
      </w:r>
      <w:r w:rsidR="00D33DD9">
        <w:rPr>
          <w:rFonts w:ascii="Times New Roman" w:hAnsi="Times New Roman" w:cs="Times New Roman"/>
          <w:sz w:val="24"/>
          <w:szCs w:val="24"/>
        </w:rPr>
        <w:t>ele dintre programarea orientată</w:t>
      </w:r>
      <w:r w:rsidR="007F562E">
        <w:rPr>
          <w:rFonts w:ascii="Times New Roman" w:hAnsi="Times New Roman" w:cs="Times New Roman"/>
          <w:sz w:val="24"/>
          <w:szCs w:val="24"/>
        </w:rPr>
        <w:t xml:space="preserve"> pe obiecte </w:t>
      </w:r>
      <w:r w:rsidR="00D33DD9">
        <w:rPr>
          <w:rFonts w:ascii="Times New Roman" w:hAnsi="Times New Roman" w:cs="Times New Roman"/>
          <w:sz w:val="24"/>
          <w:szCs w:val="24"/>
        </w:rPr>
        <w:t>şi</w:t>
      </w:r>
      <w:r w:rsidR="007F562E">
        <w:rPr>
          <w:rFonts w:ascii="Times New Roman" w:hAnsi="Times New Roman" w:cs="Times New Roman"/>
          <w:sz w:val="24"/>
          <w:szCs w:val="24"/>
        </w:rPr>
        <w:t xml:space="preserve"> programarea procedurală.</w:t>
      </w:r>
    </w:p>
    <w:p w:rsidR="007F562E" w:rsidRDefault="007F562E" w:rsidP="007F56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Pe scurt un program înseamnă</w:t>
      </w:r>
      <w:r w:rsidR="00D33DD9">
        <w:rPr>
          <w:rFonts w:ascii="Times New Roman" w:hAnsi="Times New Roman" w:cs="Times New Roman"/>
          <w:sz w:val="24"/>
          <w:szCs w:val="24"/>
        </w:rPr>
        <w:t xml:space="preserve"> o operaţie pe un set de date care</w:t>
      </w:r>
      <w:r>
        <w:rPr>
          <w:rFonts w:ascii="Times New Roman" w:hAnsi="Times New Roman" w:cs="Times New Roman"/>
          <w:sz w:val="24"/>
          <w:szCs w:val="24"/>
        </w:rPr>
        <w:t xml:space="preserve"> produce un rezultat. În programarea procedurală, un program este alcătuit din variabile şi funcţii proiectate să opereze pe o structură de date. Un exemplu de conversie a unui string, din litere mici în litere mari, în limbajul de programare MEL folosind programare procedurală este:</w:t>
      </w:r>
    </w:p>
    <w:p w:rsidR="007F562E" w:rsidRDefault="007F562E" w:rsidP="007F562E">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sz w:val="24"/>
          <w:szCs w:val="24"/>
        </w:rPr>
        <w:tab/>
      </w:r>
      <w:r w:rsidR="00A7569F">
        <w:rPr>
          <w:rFonts w:ascii="Times New Roman" w:hAnsi="Times New Roman" w:cs="Times New Roman"/>
          <w:sz w:val="24"/>
          <w:szCs w:val="24"/>
        </w:rPr>
        <w:t>string</w:t>
      </w:r>
      <w:r>
        <w:rPr>
          <w:rFonts w:ascii="Times New Roman" w:hAnsi="Times New Roman" w:cs="Times New Roman"/>
          <w:i/>
          <w:iCs/>
          <w:sz w:val="24"/>
          <w:szCs w:val="24"/>
        </w:rPr>
        <w:t xml:space="preserve"> $numeleTau = "Tom";</w:t>
      </w:r>
    </w:p>
    <w:p w:rsidR="007F562E" w:rsidRDefault="00D33DD9" w:rsidP="007F562E">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sidR="00A7569F">
        <w:rPr>
          <w:rFonts w:ascii="Times New Roman" w:hAnsi="Times New Roman" w:cs="Times New Roman"/>
          <w:i/>
          <w:iCs/>
          <w:sz w:val="24"/>
          <w:szCs w:val="24"/>
        </w:rPr>
        <w:t>string</w:t>
      </w:r>
      <w:r w:rsidR="007F562E">
        <w:rPr>
          <w:rFonts w:ascii="Times New Roman" w:hAnsi="Times New Roman" w:cs="Times New Roman"/>
          <w:i/>
          <w:iCs/>
          <w:sz w:val="24"/>
          <w:szCs w:val="24"/>
        </w:rPr>
        <w:t xml:space="preserve"> $noulNume = `toupper ($numeleTau) `;</w:t>
      </w:r>
    </w:p>
    <w:p w:rsidR="007F562E" w:rsidRDefault="007F562E" w:rsidP="007F562E">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sidR="00D33DD9">
        <w:rPr>
          <w:rFonts w:ascii="Times New Roman" w:hAnsi="Times New Roman" w:cs="Times New Roman"/>
          <w:i/>
          <w:iCs/>
          <w:sz w:val="24"/>
          <w:szCs w:val="24"/>
        </w:rPr>
        <w:t>p</w:t>
      </w:r>
      <w:r w:rsidR="00085BEA">
        <w:rPr>
          <w:rFonts w:ascii="Times New Roman" w:hAnsi="Times New Roman" w:cs="Times New Roman"/>
          <w:i/>
          <w:iCs/>
          <w:sz w:val="24"/>
          <w:szCs w:val="24"/>
        </w:rPr>
        <w:t>rint</w:t>
      </w:r>
      <w:r>
        <w:rPr>
          <w:rFonts w:ascii="Times New Roman" w:hAnsi="Times New Roman" w:cs="Times New Roman"/>
          <w:i/>
          <w:iCs/>
          <w:sz w:val="24"/>
          <w:szCs w:val="24"/>
        </w:rPr>
        <w:t xml:space="preserve"> ($nouNume)</w:t>
      </w:r>
    </w:p>
    <w:p w:rsidR="007F562E" w:rsidRDefault="007F562E" w:rsidP="007F562E">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t>//</w:t>
      </w:r>
      <w:r w:rsidR="00D33DD9">
        <w:rPr>
          <w:rFonts w:ascii="Times New Roman" w:hAnsi="Times New Roman" w:cs="Times New Roman"/>
          <w:i/>
          <w:iCs/>
          <w:sz w:val="24"/>
          <w:szCs w:val="24"/>
        </w:rPr>
        <w:t>P</w:t>
      </w:r>
      <w:r>
        <w:rPr>
          <w:rFonts w:ascii="Times New Roman" w:hAnsi="Times New Roman" w:cs="Times New Roman"/>
          <w:i/>
          <w:iCs/>
          <w:sz w:val="24"/>
          <w:szCs w:val="24"/>
        </w:rPr>
        <w:t>rintează TOM//</w:t>
      </w:r>
    </w:p>
    <w:p w:rsidR="007F562E" w:rsidRDefault="007F562E" w:rsidP="007F56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Acest exemplu ilustrează perfect regula principală a programării</w:t>
      </w:r>
      <w:r w:rsidR="00D33DD9">
        <w:rPr>
          <w:rFonts w:ascii="Times New Roman" w:hAnsi="Times New Roman" w:cs="Times New Roman"/>
          <w:sz w:val="24"/>
          <w:szCs w:val="24"/>
        </w:rPr>
        <w:t xml:space="preserve"> procedurale: Datele şi codul care</w:t>
      </w:r>
      <w:r>
        <w:rPr>
          <w:rFonts w:ascii="Times New Roman" w:hAnsi="Times New Roman" w:cs="Times New Roman"/>
          <w:sz w:val="24"/>
          <w:szCs w:val="24"/>
        </w:rPr>
        <w:t xml:space="preserve"> procesează datele sunt ţinute separat. Variabilele </w:t>
      </w:r>
      <w:r>
        <w:rPr>
          <w:rFonts w:ascii="Times New Roman" w:hAnsi="Times New Roman" w:cs="Times New Roman"/>
          <w:i/>
          <w:iCs/>
          <w:sz w:val="24"/>
          <w:szCs w:val="24"/>
        </w:rPr>
        <w:t>$numeleTau</w:t>
      </w:r>
      <w:r>
        <w:rPr>
          <w:rFonts w:ascii="Times New Roman" w:hAnsi="Times New Roman" w:cs="Times New Roman"/>
          <w:sz w:val="24"/>
          <w:szCs w:val="24"/>
        </w:rPr>
        <w:t xml:space="preserve"> şi </w:t>
      </w:r>
      <w:r>
        <w:rPr>
          <w:rFonts w:ascii="Times New Roman" w:hAnsi="Times New Roman" w:cs="Times New Roman"/>
          <w:i/>
          <w:iCs/>
          <w:sz w:val="24"/>
          <w:szCs w:val="24"/>
        </w:rPr>
        <w:t>$noulNume</w:t>
      </w:r>
      <w:r>
        <w:rPr>
          <w:rFonts w:ascii="Times New Roman" w:hAnsi="Times New Roman" w:cs="Times New Roman"/>
          <w:sz w:val="24"/>
          <w:szCs w:val="24"/>
        </w:rPr>
        <w:t xml:space="preserve"> sunt nişte colecţii simple de date. Procesând datele se solicită funcţii şi procedurii externe, în acest caz, funcţia </w:t>
      </w:r>
      <w:r>
        <w:rPr>
          <w:rFonts w:ascii="Times New Roman" w:hAnsi="Times New Roman" w:cs="Times New Roman"/>
          <w:i/>
          <w:iCs/>
          <w:sz w:val="24"/>
          <w:szCs w:val="24"/>
        </w:rPr>
        <w:t>toupper ().</w:t>
      </w:r>
      <w:r>
        <w:rPr>
          <w:rFonts w:ascii="Times New Roman" w:hAnsi="Times New Roman" w:cs="Times New Roman"/>
          <w:sz w:val="24"/>
          <w:szCs w:val="24"/>
        </w:rPr>
        <w:t xml:space="preserve"> </w:t>
      </w:r>
    </w:p>
    <w:p w:rsidR="007F562E" w:rsidRDefault="007F562E" w:rsidP="007F56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Programarea orientată pe obiecte se raporte</w:t>
      </w:r>
      <w:r w:rsidR="00D33DD9">
        <w:rPr>
          <w:rFonts w:ascii="Times New Roman" w:hAnsi="Times New Roman" w:cs="Times New Roman"/>
          <w:sz w:val="24"/>
          <w:szCs w:val="24"/>
        </w:rPr>
        <w:t>ază la un model de programare care</w:t>
      </w:r>
      <w:r>
        <w:rPr>
          <w:rFonts w:ascii="Times New Roman" w:hAnsi="Times New Roman" w:cs="Times New Roman"/>
          <w:sz w:val="24"/>
          <w:szCs w:val="24"/>
        </w:rPr>
        <w:t xml:space="preserve"> se bazează pe obiecte spre deosebire de</w:t>
      </w:r>
      <w:r w:rsidR="00D33DD9">
        <w:rPr>
          <w:rFonts w:ascii="Times New Roman" w:hAnsi="Times New Roman" w:cs="Times New Roman"/>
          <w:sz w:val="24"/>
          <w:szCs w:val="24"/>
        </w:rPr>
        <w:t xml:space="preserve"> programarea procedurală. Pentru </w:t>
      </w:r>
      <w:r>
        <w:rPr>
          <w:rFonts w:ascii="Times New Roman" w:hAnsi="Times New Roman" w:cs="Times New Roman"/>
          <w:sz w:val="24"/>
          <w:szCs w:val="24"/>
        </w:rPr>
        <w:t>înţelegerea acestui principiu, se</w:t>
      </w:r>
      <w:r w:rsidR="00D33DD9">
        <w:rPr>
          <w:rFonts w:ascii="Times New Roman" w:hAnsi="Times New Roman" w:cs="Times New Roman"/>
          <w:sz w:val="24"/>
          <w:szCs w:val="24"/>
        </w:rPr>
        <w:t xml:space="preserve"> ia în considerare</w:t>
      </w:r>
      <w:r>
        <w:rPr>
          <w:rFonts w:ascii="Times New Roman" w:hAnsi="Times New Roman" w:cs="Times New Roman"/>
          <w:sz w:val="24"/>
          <w:szCs w:val="24"/>
        </w:rPr>
        <w:t xml:space="preserve"> exemplul de mai sus, convertit în Python, folosind programarea orientată pe obiecte:</w:t>
      </w:r>
    </w:p>
    <w:p w:rsidR="007F562E" w:rsidRDefault="007F562E" w:rsidP="007F562E">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sz w:val="24"/>
          <w:szCs w:val="24"/>
        </w:rPr>
        <w:tab/>
      </w:r>
      <w:r w:rsidR="00D33DD9">
        <w:rPr>
          <w:rFonts w:ascii="Times New Roman" w:hAnsi="Times New Roman" w:cs="Times New Roman"/>
          <w:sz w:val="24"/>
          <w:szCs w:val="24"/>
        </w:rPr>
        <w:t>n</w:t>
      </w:r>
      <w:r>
        <w:rPr>
          <w:rFonts w:ascii="Times New Roman" w:hAnsi="Times New Roman" w:cs="Times New Roman"/>
          <w:i/>
          <w:iCs/>
          <w:sz w:val="24"/>
          <w:szCs w:val="24"/>
        </w:rPr>
        <w:t>NumeleTau = 'Tom'</w:t>
      </w:r>
    </w:p>
    <w:p w:rsidR="007F562E" w:rsidRDefault="00D33DD9" w:rsidP="007F562E">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t>n</w:t>
      </w:r>
      <w:r w:rsidR="007F562E">
        <w:rPr>
          <w:rFonts w:ascii="Times New Roman" w:hAnsi="Times New Roman" w:cs="Times New Roman"/>
          <w:i/>
          <w:iCs/>
          <w:sz w:val="24"/>
          <w:szCs w:val="24"/>
        </w:rPr>
        <w:t>oulNume = numeleTau. Upper ()</w:t>
      </w:r>
    </w:p>
    <w:p w:rsidR="007F562E" w:rsidRDefault="007F562E" w:rsidP="007F562E">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sidR="00D33DD9">
        <w:rPr>
          <w:rFonts w:ascii="Times New Roman" w:hAnsi="Times New Roman" w:cs="Times New Roman"/>
          <w:i/>
          <w:iCs/>
          <w:sz w:val="24"/>
          <w:szCs w:val="24"/>
        </w:rPr>
        <w:t>p</w:t>
      </w:r>
      <w:r w:rsidR="00085BEA">
        <w:rPr>
          <w:rFonts w:ascii="Times New Roman" w:hAnsi="Times New Roman" w:cs="Times New Roman"/>
          <w:i/>
          <w:iCs/>
          <w:sz w:val="24"/>
          <w:szCs w:val="24"/>
        </w:rPr>
        <w:t>rint</w:t>
      </w:r>
      <w:r>
        <w:rPr>
          <w:rFonts w:ascii="Times New Roman" w:hAnsi="Times New Roman" w:cs="Times New Roman"/>
          <w:i/>
          <w:iCs/>
          <w:sz w:val="24"/>
          <w:szCs w:val="24"/>
        </w:rPr>
        <w:t xml:space="preserve"> (noulNume)</w:t>
      </w:r>
    </w:p>
    <w:p w:rsidR="007F562E" w:rsidRDefault="007F562E" w:rsidP="007F562E">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t>//Printează TOM//</w:t>
      </w:r>
    </w:p>
    <w:p w:rsidR="00F70C16" w:rsidRPr="000D5370" w:rsidRDefault="00D33DD9" w:rsidP="00DB41BF">
      <w:pPr>
        <w:pStyle w:val="NoSpacing"/>
        <w:spacing w:line="360" w:lineRule="auto"/>
        <w:jc w:val="both"/>
        <w:rPr>
          <w:rFonts w:cs="Times New Roman"/>
          <w:szCs w:val="24"/>
        </w:rPr>
      </w:pPr>
      <w:r w:rsidRPr="008B01F7">
        <w:rPr>
          <w:rFonts w:cs="Times New Roman"/>
          <w:szCs w:val="24"/>
        </w:rPr>
        <w:t xml:space="preserve">Funcţia </w:t>
      </w:r>
      <w:r w:rsidRPr="008B01F7">
        <w:rPr>
          <w:rFonts w:cs="Times New Roman"/>
          <w:i/>
          <w:szCs w:val="24"/>
        </w:rPr>
        <w:t>upper()</w:t>
      </w:r>
      <w:r w:rsidRPr="008B01F7">
        <w:rPr>
          <w:rFonts w:cs="Times New Roman"/>
          <w:szCs w:val="24"/>
        </w:rPr>
        <w:t xml:space="preserve"> este asociată variabilei </w:t>
      </w:r>
      <w:r w:rsidRPr="008B01F7">
        <w:rPr>
          <w:rFonts w:cs="Times New Roman"/>
          <w:i/>
          <w:szCs w:val="24"/>
        </w:rPr>
        <w:t>noulNume</w:t>
      </w:r>
      <w:r w:rsidRPr="008B01F7">
        <w:rPr>
          <w:rFonts w:cs="Times New Roman"/>
          <w:szCs w:val="24"/>
        </w:rPr>
        <w:t>. Variabilele în Python sunt obiecte cu valoare, tip şi identitate. Un obiect poate fi considerat ca încapsularea ambelor: date şi funcţionalitatea necesară pentru a acţiona asupra lor. Deci, dacă programarea procedurală este definită drept colecţie de variabile şi funcţionalităţi care operează pe un set de date, un program orientat pe obiecte poate fi definit ca o colecţie de clase care le conţin pe amândouă, date şi funcţionalităţi. Termenul de obiect se adresează apariţiei unei clase unice, o instanţă. Un lucru important este că în interiorul limbajului de programare Python este reprezentat ca un singur obiect.</w:t>
      </w:r>
    </w:p>
    <w:p w:rsidR="0079613B" w:rsidRDefault="00BF06B1" w:rsidP="000D5370">
      <w:pPr>
        <w:pStyle w:val="Heading3"/>
        <w:spacing w:line="360" w:lineRule="auto"/>
        <w:jc w:val="both"/>
      </w:pPr>
      <w:bookmarkStart w:id="18" w:name="_Toc377983396"/>
      <w:r>
        <w:lastRenderedPageBreak/>
        <w:t>Notiuni de baza ale implementă</w:t>
      </w:r>
      <w:r w:rsidR="004272B3">
        <w:t xml:space="preserve">rii </w:t>
      </w:r>
      <w:r w:rsidR="00410F86">
        <w:t>unei clase</w:t>
      </w:r>
      <w:r w:rsidR="00F70C16">
        <w:t xml:space="preserve"> </w:t>
      </w:r>
      <w:r>
        <w:t>în</w:t>
      </w:r>
      <w:r w:rsidR="00F70C16">
        <w:t xml:space="preserve"> Python</w:t>
      </w:r>
      <w:r w:rsidR="00705E34">
        <w:t xml:space="preserve"> [1]</w:t>
      </w:r>
      <w:bookmarkEnd w:id="18"/>
    </w:p>
    <w:p w:rsidR="00FD5C9B" w:rsidRDefault="00F70C16" w:rsidP="00FD5C9B">
      <w:pPr>
        <w:autoSpaceDE w:val="0"/>
        <w:autoSpaceDN w:val="0"/>
        <w:adjustRightInd w:val="0"/>
        <w:spacing w:after="0" w:line="360" w:lineRule="auto"/>
        <w:jc w:val="both"/>
        <w:rPr>
          <w:rFonts w:ascii="Times New Roman" w:hAnsi="Times New Roman" w:cs="Times New Roman"/>
          <w:sz w:val="24"/>
          <w:szCs w:val="24"/>
        </w:rPr>
      </w:pPr>
      <w:r>
        <w:tab/>
      </w:r>
      <w:r w:rsidR="00FD5C9B">
        <w:rPr>
          <w:rFonts w:ascii="Times New Roman" w:hAnsi="Times New Roman" w:cs="Times New Roman"/>
          <w:sz w:val="24"/>
          <w:szCs w:val="24"/>
        </w:rPr>
        <w:t xml:space="preserve">Pe lângă obiectele încorporate în Python, utilizatorii pot crea propriile lor obiecte prin definirea claselor. Mecanismul de bază este folosirea cuvântului cheie </w:t>
      </w:r>
      <w:r w:rsidR="00FD5C9B">
        <w:rPr>
          <w:rFonts w:ascii="Times New Roman" w:hAnsi="Times New Roman" w:cs="Times New Roman"/>
          <w:b/>
          <w:bCs/>
          <w:sz w:val="24"/>
          <w:szCs w:val="24"/>
        </w:rPr>
        <w:t>class</w:t>
      </w:r>
      <w:r w:rsidR="00FD5C9B">
        <w:rPr>
          <w:rFonts w:ascii="Times New Roman" w:hAnsi="Times New Roman" w:cs="Times New Roman"/>
          <w:sz w:val="24"/>
          <w:szCs w:val="24"/>
        </w:rPr>
        <w:t>, urmat de numele clasei. Un exemplu de clasă poate fi:</w:t>
      </w:r>
    </w:p>
    <w:p w:rsidR="00FD5C9B" w:rsidRDefault="00FD5C9B"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sz w:val="24"/>
          <w:szCs w:val="24"/>
        </w:rPr>
        <w:tab/>
      </w:r>
      <w:r w:rsidR="00D33DD9">
        <w:rPr>
          <w:rFonts w:ascii="Times New Roman" w:hAnsi="Times New Roman" w:cs="Times New Roman"/>
          <w:sz w:val="24"/>
          <w:szCs w:val="24"/>
        </w:rPr>
        <w:t>c</w:t>
      </w:r>
      <w:r>
        <w:rPr>
          <w:rFonts w:ascii="Times New Roman" w:hAnsi="Times New Roman" w:cs="Times New Roman"/>
          <w:i/>
          <w:iCs/>
          <w:sz w:val="24"/>
          <w:szCs w:val="24"/>
        </w:rPr>
        <w:t>lass NewClass (object):</w:t>
      </w:r>
    </w:p>
    <w:p w:rsidR="00FD5C9B" w:rsidRDefault="00FD5C9B"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sidR="00D33DD9">
        <w:rPr>
          <w:rFonts w:ascii="Times New Roman" w:hAnsi="Times New Roman" w:cs="Times New Roman"/>
          <w:i/>
          <w:iCs/>
          <w:sz w:val="24"/>
          <w:szCs w:val="24"/>
        </w:rPr>
        <w:t>p</w:t>
      </w:r>
      <w:r>
        <w:rPr>
          <w:rFonts w:ascii="Times New Roman" w:hAnsi="Times New Roman" w:cs="Times New Roman"/>
          <w:i/>
          <w:iCs/>
          <w:sz w:val="24"/>
          <w:szCs w:val="24"/>
        </w:rPr>
        <w:t>ass</w:t>
      </w:r>
    </w:p>
    <w:p w:rsidR="00FD5C9B" w:rsidRDefault="00FD5C9B" w:rsidP="00FD5C9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După ce s-a definit clasa, se poate crea o instanţă a clasei prin chemarea clasei şi returnând valoarea într-o variabilă. Exemplu:</w:t>
      </w:r>
    </w:p>
    <w:p w:rsidR="00FD5C9B" w:rsidRDefault="00FD5C9B" w:rsidP="00FD5C9B">
      <w:p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sz w:val="24"/>
          <w:szCs w:val="24"/>
        </w:rPr>
        <w:tab/>
      </w:r>
      <w:r w:rsidR="00D33DD9">
        <w:rPr>
          <w:rFonts w:ascii="Times New Roman" w:hAnsi="Times New Roman" w:cs="Times New Roman"/>
          <w:sz w:val="24"/>
          <w:szCs w:val="24"/>
        </w:rPr>
        <w:t>i</w:t>
      </w:r>
      <w:r>
        <w:rPr>
          <w:rFonts w:ascii="Times New Roman" w:hAnsi="Times New Roman" w:cs="Times New Roman"/>
          <w:i/>
          <w:iCs/>
          <w:sz w:val="24"/>
          <w:szCs w:val="24"/>
        </w:rPr>
        <w:t>nstance1 = NewClass ()</w:t>
      </w:r>
    </w:p>
    <w:p w:rsidR="00FD5C9B" w:rsidRDefault="00D33DD9" w:rsidP="00D33DD9">
      <w:pPr>
        <w:pStyle w:val="NoSpacing"/>
        <w:spacing w:line="360" w:lineRule="auto"/>
        <w:rPr>
          <w:rFonts w:cs="Times New Roman"/>
          <w:szCs w:val="24"/>
        </w:rPr>
      </w:pPr>
      <w:r w:rsidRPr="008B01F7">
        <w:rPr>
          <w:rFonts w:cs="Times New Roman"/>
          <w:szCs w:val="24"/>
        </w:rPr>
        <w:t>Această creaţie de apel returnează o instanţă de tip NewClass validă şi unică. Fiecare instanţă este un obiect separat imutabil, numai valoarea care îi stă la bază nu se poate schimba. Ca atare, fiecărei instante îi este garantată o identitate consistentă, de asemenea de-a lungul existenţei sale. Totuşi, folosind programarea orientată pe obiecte, se pot transforma eficient instante prin intermediul atributelor.</w:t>
      </w:r>
    </w:p>
    <w:p w:rsidR="00FD5C9B" w:rsidRDefault="00FD5C9B" w:rsidP="00FD5C9B">
      <w:pPr>
        <w:autoSpaceDE w:val="0"/>
        <w:autoSpaceDN w:val="0"/>
        <w:adjustRightInd w:val="0"/>
        <w:spacing w:after="0" w:line="360" w:lineRule="auto"/>
        <w:jc w:val="both"/>
        <w:rPr>
          <w:rFonts w:ascii="Times New Roman" w:hAnsi="Times New Roman" w:cs="Times New Roman"/>
          <w:sz w:val="24"/>
          <w:szCs w:val="24"/>
        </w:rPr>
      </w:pPr>
    </w:p>
    <w:p w:rsidR="00FD5C9B" w:rsidRDefault="000F038F" w:rsidP="00FD5C9B">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Atributele unei clase</w:t>
      </w:r>
    </w:p>
    <w:p w:rsidR="00FD5C9B" w:rsidRPr="00913AB2" w:rsidRDefault="00FD5C9B" w:rsidP="00FD5C9B">
      <w:pPr>
        <w:autoSpaceDE w:val="0"/>
        <w:autoSpaceDN w:val="0"/>
        <w:adjustRightInd w:val="0"/>
        <w:spacing w:after="0" w:line="360" w:lineRule="auto"/>
        <w:jc w:val="both"/>
        <w:rPr>
          <w:rFonts w:ascii="Times New Roman" w:hAnsi="Times New Roman" w:cs="Times New Roman"/>
          <w:sz w:val="28"/>
          <w:szCs w:val="24"/>
        </w:rPr>
      </w:pPr>
      <w:r>
        <w:rPr>
          <w:rFonts w:ascii="Times New Roman" w:hAnsi="Times New Roman" w:cs="Times New Roman"/>
          <w:sz w:val="24"/>
          <w:szCs w:val="24"/>
        </w:rPr>
        <w:tab/>
      </w:r>
      <w:r w:rsidR="00913AB2" w:rsidRPr="00913AB2">
        <w:rPr>
          <w:rFonts w:ascii="Times New Roman" w:hAnsi="Times New Roman" w:cs="Times New Roman"/>
          <w:sz w:val="24"/>
          <w:szCs w:val="24"/>
        </w:rPr>
        <w:t xml:space="preserve">La fel </w:t>
      </w:r>
      <w:r w:rsidR="00913AB2" w:rsidRPr="00913AB2">
        <w:rPr>
          <w:rFonts w:ascii="Times New Roman" w:hAnsi="Times New Roman" w:cs="Times New Roman"/>
          <w:bCs/>
          <w:sz w:val="24"/>
          <w:szCs w:val="24"/>
        </w:rPr>
        <w:t>precum</w:t>
      </w:r>
      <w:r w:rsidR="00913AB2" w:rsidRPr="00913AB2">
        <w:rPr>
          <w:rFonts w:ascii="Times New Roman" w:hAnsi="Times New Roman" w:cs="Times New Roman"/>
          <w:sz w:val="24"/>
          <w:szCs w:val="24"/>
        </w:rPr>
        <w:t xml:space="preserve"> modulele, clasele au atribute. Totuşi, atributele din clase sunt mult mai pronunţate. Un atribut poate fi o variabilă sau o funcţie şi îi poate aparţine unei clase sau unei </w:t>
      </w:r>
      <w:r w:rsidR="00913AB2" w:rsidRPr="00913AB2">
        <w:rPr>
          <w:rFonts w:ascii="Times New Roman" w:hAnsi="Times New Roman" w:cs="Times New Roman"/>
          <w:bCs/>
          <w:sz w:val="24"/>
          <w:szCs w:val="24"/>
        </w:rPr>
        <w:t>instante a</w:t>
      </w:r>
      <w:r w:rsidR="00913AB2" w:rsidRPr="00913AB2">
        <w:rPr>
          <w:rFonts w:ascii="Times New Roman" w:hAnsi="Times New Roman" w:cs="Times New Roman"/>
          <w:sz w:val="24"/>
          <w:szCs w:val="24"/>
        </w:rPr>
        <w:t xml:space="preserve"> clasei. Modelul de bază </w:t>
      </w:r>
      <w:r w:rsidR="00913AB2" w:rsidRPr="00913AB2">
        <w:rPr>
          <w:rFonts w:ascii="Times New Roman" w:hAnsi="Times New Roman" w:cs="Times New Roman"/>
          <w:bCs/>
          <w:sz w:val="24"/>
          <w:szCs w:val="24"/>
        </w:rPr>
        <w:t>pentru</w:t>
      </w:r>
      <w:r w:rsidR="00913AB2" w:rsidRPr="00913AB2">
        <w:rPr>
          <w:rFonts w:ascii="Times New Roman" w:hAnsi="Times New Roman" w:cs="Times New Roman"/>
          <w:sz w:val="24"/>
          <w:szCs w:val="24"/>
        </w:rPr>
        <w:t xml:space="preserve"> a crea un atribut este </w:t>
      </w:r>
      <w:r w:rsidR="00913AB2" w:rsidRPr="00913AB2">
        <w:rPr>
          <w:rFonts w:ascii="Times New Roman" w:hAnsi="Times New Roman" w:cs="Times New Roman"/>
          <w:bCs/>
          <w:sz w:val="24"/>
          <w:szCs w:val="24"/>
        </w:rPr>
        <w:t>definirea sa</w:t>
      </w:r>
      <w:r w:rsidR="00913AB2" w:rsidRPr="00913AB2">
        <w:rPr>
          <w:rFonts w:ascii="Times New Roman" w:hAnsi="Times New Roman" w:cs="Times New Roman"/>
          <w:sz w:val="24"/>
          <w:szCs w:val="24"/>
        </w:rPr>
        <w:t xml:space="preserve"> în definirea clasei, ca şi în exemplul următor:</w:t>
      </w:r>
    </w:p>
    <w:p w:rsidR="00FD5C9B" w:rsidRDefault="00FD5C9B"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sz w:val="24"/>
          <w:szCs w:val="24"/>
        </w:rPr>
        <w:tab/>
      </w:r>
      <w:r w:rsidR="00D33DD9">
        <w:rPr>
          <w:rFonts w:ascii="Times New Roman" w:hAnsi="Times New Roman" w:cs="Times New Roman"/>
          <w:sz w:val="24"/>
          <w:szCs w:val="24"/>
        </w:rPr>
        <w:t>c</w:t>
      </w:r>
      <w:r>
        <w:rPr>
          <w:rFonts w:ascii="Times New Roman" w:hAnsi="Times New Roman" w:cs="Times New Roman"/>
          <w:i/>
          <w:iCs/>
          <w:sz w:val="24"/>
          <w:szCs w:val="24"/>
        </w:rPr>
        <w:t>lass NewCalss ():</w:t>
      </w:r>
    </w:p>
    <w:p w:rsidR="00FD5C9B" w:rsidRDefault="00FD5C9B"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sidR="00D33DD9">
        <w:rPr>
          <w:rFonts w:ascii="Times New Roman" w:hAnsi="Times New Roman" w:cs="Times New Roman"/>
          <w:i/>
          <w:iCs/>
          <w:sz w:val="24"/>
          <w:szCs w:val="24"/>
        </w:rPr>
        <w:t>a</w:t>
      </w:r>
      <w:r>
        <w:rPr>
          <w:rFonts w:ascii="Times New Roman" w:hAnsi="Times New Roman" w:cs="Times New Roman"/>
          <w:i/>
          <w:iCs/>
          <w:sz w:val="24"/>
          <w:szCs w:val="24"/>
        </w:rPr>
        <w:t>tribut_data = None</w:t>
      </w:r>
    </w:p>
    <w:p w:rsidR="00FD5C9B" w:rsidRDefault="00D33DD9"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t>d</w:t>
      </w:r>
      <w:r w:rsidR="00FD5C9B">
        <w:rPr>
          <w:rFonts w:ascii="Times New Roman" w:hAnsi="Times New Roman" w:cs="Times New Roman"/>
          <w:i/>
          <w:iCs/>
          <w:sz w:val="24"/>
          <w:szCs w:val="24"/>
        </w:rPr>
        <w:t>ef atribut_prcedura (*arg):</w:t>
      </w:r>
    </w:p>
    <w:p w:rsidR="00FD5C9B" w:rsidRDefault="00D33DD9"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t>p</w:t>
      </w:r>
      <w:r w:rsidR="00FD5C9B">
        <w:rPr>
          <w:rFonts w:ascii="Times New Roman" w:hAnsi="Times New Roman" w:cs="Times New Roman"/>
          <w:i/>
          <w:iCs/>
          <w:sz w:val="24"/>
          <w:szCs w:val="24"/>
        </w:rPr>
        <w:t>ass</w:t>
      </w:r>
    </w:p>
    <w:p w:rsidR="00FD5C9B" w:rsidRDefault="00FD5C9B" w:rsidP="00FD5C9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Python permite adăugarea atributelor unei clase pe parcursul programării, după ce s-a definit clasă. Exemplu:</w:t>
      </w:r>
    </w:p>
    <w:p w:rsidR="00FD5C9B" w:rsidRDefault="00FD5C9B" w:rsidP="00FD5C9B">
      <w:p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sz w:val="24"/>
          <w:szCs w:val="24"/>
        </w:rPr>
        <w:tab/>
      </w:r>
      <w:r w:rsidR="00D33DD9">
        <w:rPr>
          <w:rFonts w:ascii="Times New Roman" w:hAnsi="Times New Roman" w:cs="Times New Roman"/>
          <w:i/>
          <w:iCs/>
          <w:sz w:val="24"/>
          <w:szCs w:val="24"/>
        </w:rPr>
        <w:t>n</w:t>
      </w:r>
      <w:r>
        <w:rPr>
          <w:rFonts w:ascii="Times New Roman" w:hAnsi="Times New Roman" w:cs="Times New Roman"/>
          <w:i/>
          <w:iCs/>
          <w:sz w:val="24"/>
          <w:szCs w:val="24"/>
        </w:rPr>
        <w:t>ewClass. Alt_atribut = None</w:t>
      </w:r>
    </w:p>
    <w:p w:rsidR="00FD5C9B" w:rsidRDefault="00FD5C9B" w:rsidP="00FD5C9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De asemenea se pot adăuga atribute individual la instanţe du</w:t>
      </w:r>
      <w:r w:rsidR="00913AB2">
        <w:rPr>
          <w:rFonts w:ascii="Times New Roman" w:hAnsi="Times New Roman" w:cs="Times New Roman"/>
          <w:sz w:val="24"/>
          <w:szCs w:val="24"/>
        </w:rPr>
        <w:t>pă ce acestea au fost create, care</w:t>
      </w:r>
      <w:r>
        <w:rPr>
          <w:rFonts w:ascii="Times New Roman" w:hAnsi="Times New Roman" w:cs="Times New Roman"/>
          <w:sz w:val="24"/>
          <w:szCs w:val="24"/>
        </w:rPr>
        <w:t xml:space="preserve"> nu vor afecta alte instanţe ale clasei. Un exemplu:</w:t>
      </w:r>
    </w:p>
    <w:p w:rsidR="00FD5C9B" w:rsidRDefault="00FD5C9B"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sz w:val="24"/>
          <w:szCs w:val="24"/>
        </w:rPr>
        <w:tab/>
      </w:r>
      <w:r w:rsidR="00D33DD9">
        <w:rPr>
          <w:rFonts w:ascii="Times New Roman" w:hAnsi="Times New Roman" w:cs="Times New Roman"/>
          <w:i/>
          <w:iCs/>
          <w:sz w:val="24"/>
          <w:szCs w:val="24"/>
        </w:rPr>
        <w:t>i</w:t>
      </w:r>
      <w:r>
        <w:rPr>
          <w:rFonts w:ascii="Times New Roman" w:hAnsi="Times New Roman" w:cs="Times New Roman"/>
          <w:i/>
          <w:iCs/>
          <w:sz w:val="24"/>
          <w:szCs w:val="24"/>
        </w:rPr>
        <w:t>nstanta1 = NewClass ()</w:t>
      </w:r>
    </w:p>
    <w:p w:rsidR="00FD5C9B" w:rsidRDefault="00FD5C9B"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sidR="00D33DD9">
        <w:rPr>
          <w:rFonts w:ascii="Times New Roman" w:hAnsi="Times New Roman" w:cs="Times New Roman"/>
          <w:i/>
          <w:iCs/>
          <w:sz w:val="24"/>
          <w:szCs w:val="24"/>
        </w:rPr>
        <w:t>i</w:t>
      </w:r>
      <w:r>
        <w:rPr>
          <w:rFonts w:ascii="Times New Roman" w:hAnsi="Times New Roman" w:cs="Times New Roman"/>
          <w:i/>
          <w:iCs/>
          <w:sz w:val="24"/>
          <w:szCs w:val="24"/>
        </w:rPr>
        <w:t>nstanta1. Instanţa_atribut = None</w:t>
      </w:r>
    </w:p>
    <w:p w:rsidR="00FD5C9B" w:rsidRDefault="00D33DD9"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t>i</w:t>
      </w:r>
      <w:r w:rsidR="00FD5C9B">
        <w:rPr>
          <w:rFonts w:ascii="Times New Roman" w:hAnsi="Times New Roman" w:cs="Times New Roman"/>
          <w:i/>
          <w:iCs/>
          <w:sz w:val="24"/>
          <w:szCs w:val="24"/>
        </w:rPr>
        <w:t>nstanta2 = NewClass ()</w:t>
      </w:r>
    </w:p>
    <w:p w:rsidR="00FD5C9B" w:rsidRDefault="00FD5C9B" w:rsidP="00FD5C9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Numai </w:t>
      </w:r>
      <w:r>
        <w:rPr>
          <w:rFonts w:ascii="Times New Roman" w:hAnsi="Times New Roman" w:cs="Times New Roman"/>
          <w:i/>
          <w:iCs/>
          <w:sz w:val="24"/>
          <w:szCs w:val="24"/>
        </w:rPr>
        <w:t>instanta1</w:t>
      </w:r>
      <w:r>
        <w:rPr>
          <w:rFonts w:ascii="Times New Roman" w:hAnsi="Times New Roman" w:cs="Times New Roman"/>
          <w:sz w:val="24"/>
          <w:szCs w:val="24"/>
        </w:rPr>
        <w:t xml:space="preserve"> va avea atributul </w:t>
      </w:r>
      <w:r>
        <w:rPr>
          <w:rFonts w:ascii="Times New Roman" w:hAnsi="Times New Roman" w:cs="Times New Roman"/>
          <w:i/>
          <w:iCs/>
          <w:sz w:val="24"/>
          <w:szCs w:val="24"/>
        </w:rPr>
        <w:t xml:space="preserve">instanta_atribut. </w:t>
      </w:r>
      <w:r>
        <w:rPr>
          <w:rFonts w:ascii="Times New Roman" w:hAnsi="Times New Roman" w:cs="Times New Roman"/>
          <w:sz w:val="24"/>
          <w:szCs w:val="24"/>
        </w:rPr>
        <w:t>Atributele pot fi de asemenea funcţii. Prin urmare, se poate atribui numele oricărui fu</w:t>
      </w:r>
      <w:r w:rsidR="00913AB2">
        <w:rPr>
          <w:rFonts w:ascii="Times New Roman" w:hAnsi="Times New Roman" w:cs="Times New Roman"/>
          <w:sz w:val="24"/>
          <w:szCs w:val="24"/>
        </w:rPr>
        <w:t>ncţii unui atribut. O funcţie care</w:t>
      </w:r>
      <w:r>
        <w:rPr>
          <w:rFonts w:ascii="Times New Roman" w:hAnsi="Times New Roman" w:cs="Times New Roman"/>
          <w:sz w:val="24"/>
          <w:szCs w:val="24"/>
        </w:rPr>
        <w:t xml:space="preserve"> este un atribut </w:t>
      </w:r>
      <w:r w:rsidR="00913AB2">
        <w:rPr>
          <w:rFonts w:ascii="Times New Roman" w:hAnsi="Times New Roman" w:cs="Times New Roman"/>
          <w:sz w:val="24"/>
          <w:szCs w:val="24"/>
        </w:rPr>
        <w:t>pentru o clasă</w:t>
      </w:r>
      <w:r>
        <w:rPr>
          <w:rFonts w:ascii="Times New Roman" w:hAnsi="Times New Roman" w:cs="Times New Roman"/>
          <w:sz w:val="24"/>
          <w:szCs w:val="24"/>
        </w:rPr>
        <w:t xml:space="preserve"> este prevăzută ca o </w:t>
      </w:r>
      <w:r>
        <w:rPr>
          <w:rFonts w:ascii="Times New Roman" w:hAnsi="Times New Roman" w:cs="Times New Roman"/>
          <w:b/>
          <w:bCs/>
          <w:sz w:val="24"/>
          <w:szCs w:val="24"/>
        </w:rPr>
        <w:t>metodă</w:t>
      </w:r>
      <w:r>
        <w:rPr>
          <w:rFonts w:ascii="Times New Roman" w:hAnsi="Times New Roman" w:cs="Times New Roman"/>
          <w:sz w:val="24"/>
          <w:szCs w:val="24"/>
        </w:rPr>
        <w:t xml:space="preserve">. În timp ce atributele ce sunt adăugate unei clase devin disponibile instanţei imediat, adăugând atribute clasei însuşi, acestea le consideră </w:t>
      </w:r>
      <w:r>
        <w:rPr>
          <w:rFonts w:ascii="Times New Roman" w:hAnsi="Times New Roman" w:cs="Times New Roman"/>
          <w:sz w:val="24"/>
          <w:szCs w:val="24"/>
        </w:rPr>
        <w:lastRenderedPageBreak/>
        <w:t>disponibile imediat la toate instanţele curente şi viitoare a aceleaşi clase. În final, reexecutarea unei definiţii a unei clase nu va afecta instanţele existente ale clasei. Datorită modului în care modelele de date din Python lucrează, instanţele vechi sunt încă asociate unu</w:t>
      </w:r>
      <w:r w:rsidR="00913AB2">
        <w:rPr>
          <w:rFonts w:ascii="Times New Roman" w:hAnsi="Times New Roman" w:cs="Times New Roman"/>
          <w:sz w:val="24"/>
          <w:szCs w:val="24"/>
        </w:rPr>
        <w:t>i tip de obiect în altă parte a</w:t>
      </w:r>
      <w:r>
        <w:rPr>
          <w:rFonts w:ascii="Times New Roman" w:hAnsi="Times New Roman" w:cs="Times New Roman"/>
          <w:sz w:val="24"/>
          <w:szCs w:val="24"/>
        </w:rPr>
        <w:t xml:space="preserve"> memorie</w:t>
      </w:r>
      <w:r w:rsidR="00913AB2">
        <w:rPr>
          <w:rFonts w:ascii="Times New Roman" w:hAnsi="Times New Roman" w:cs="Times New Roman"/>
          <w:sz w:val="24"/>
          <w:szCs w:val="24"/>
        </w:rPr>
        <w:t>i</w:t>
      </w:r>
      <w:r>
        <w:rPr>
          <w:rFonts w:ascii="Times New Roman" w:hAnsi="Times New Roman" w:cs="Times New Roman"/>
          <w:sz w:val="24"/>
          <w:szCs w:val="24"/>
        </w:rPr>
        <w:t xml:space="preserve">. </w:t>
      </w:r>
    </w:p>
    <w:p w:rsidR="00FD5C9B" w:rsidRDefault="00FD5C9B" w:rsidP="00FD5C9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Atributele unei clase se clasifică în mai multe tipuri:</w:t>
      </w:r>
    </w:p>
    <w:p w:rsidR="00913AB2" w:rsidRDefault="00FD5C9B" w:rsidP="001F1E09">
      <w:pPr>
        <w:numPr>
          <w:ilvl w:val="0"/>
          <w:numId w:val="1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ab/>
        <w:t xml:space="preserve">Atribute de tip date </w:t>
      </w:r>
      <w:r>
        <w:rPr>
          <w:rFonts w:ascii="Times New Roman" w:hAnsi="Times New Roman" w:cs="Times New Roman"/>
          <w:sz w:val="24"/>
          <w:szCs w:val="24"/>
        </w:rPr>
        <w:t xml:space="preserve">- se pot adăuga atribute de tip date în multe feluri. Un mecanism comun pentru definirea lor este de a le declara în metoda </w:t>
      </w:r>
      <w:r>
        <w:rPr>
          <w:rFonts w:ascii="Times New Roman" w:hAnsi="Times New Roman" w:cs="Times New Roman"/>
          <w:b/>
          <w:bCs/>
          <w:sz w:val="24"/>
          <w:szCs w:val="24"/>
        </w:rPr>
        <w:t>__init__()</w:t>
      </w:r>
      <w:r>
        <w:rPr>
          <w:rFonts w:ascii="Times New Roman" w:hAnsi="Times New Roman" w:cs="Times New Roman"/>
          <w:sz w:val="24"/>
          <w:szCs w:val="24"/>
        </w:rPr>
        <w:t xml:space="preserve">, ce este chemată când o instanţă este creată prima dată. Deoarece Python caută automat această funcţie de îndată ce o instanţă este creată, atributele ce sunt create în acesta metodă sunt atributele instanţei, şi necesită accesarea lor din instanţă. </w:t>
      </w:r>
      <w:r>
        <w:rPr>
          <w:rFonts w:ascii="Times New Roman" w:hAnsi="Times New Roman" w:cs="Times New Roman"/>
          <w:sz w:val="24"/>
          <w:szCs w:val="24"/>
        </w:rPr>
        <w:br/>
      </w:r>
      <w:r>
        <w:rPr>
          <w:rFonts w:ascii="Times New Roman" w:hAnsi="Times New Roman" w:cs="Times New Roman"/>
          <w:sz w:val="24"/>
          <w:szCs w:val="24"/>
        </w:rPr>
        <w:tab/>
        <w:t xml:space="preserve">În timp ce programatorii din alte limbaje de programare sunt tentaţi să considere </w:t>
      </w:r>
      <w:r>
        <w:rPr>
          <w:rFonts w:ascii="Times New Roman" w:hAnsi="Times New Roman" w:cs="Times New Roman"/>
          <w:i/>
          <w:iCs/>
          <w:sz w:val="24"/>
          <w:szCs w:val="24"/>
        </w:rPr>
        <w:t xml:space="preserve">__init__() </w:t>
      </w:r>
      <w:r>
        <w:rPr>
          <w:rFonts w:ascii="Times New Roman" w:hAnsi="Times New Roman" w:cs="Times New Roman"/>
          <w:sz w:val="24"/>
          <w:szCs w:val="24"/>
        </w:rPr>
        <w:t xml:space="preserve">ca fiind o funcţie constructor, este de fapt un pic diferită de ea. Deşi lista ei de parametri prezintă cerinţele sintaxei pentru instanţiere, instanţa a fost deja construită în timpul apelării </w:t>
      </w:r>
      <w:r>
        <w:rPr>
          <w:rFonts w:ascii="Times New Roman" w:hAnsi="Times New Roman" w:cs="Times New Roman"/>
          <w:i/>
          <w:iCs/>
          <w:sz w:val="24"/>
          <w:szCs w:val="24"/>
        </w:rPr>
        <w:t>__init__().</w:t>
      </w:r>
      <w:r>
        <w:rPr>
          <w:rFonts w:ascii="Times New Roman" w:hAnsi="Times New Roman" w:cs="Times New Roman"/>
          <w:sz w:val="24"/>
          <w:szCs w:val="24"/>
        </w:rPr>
        <w:t xml:space="preserve"> Parametri specificaţi pentru </w:t>
      </w:r>
      <w:r>
        <w:rPr>
          <w:rFonts w:ascii="Times New Roman" w:hAnsi="Times New Roman" w:cs="Times New Roman"/>
          <w:i/>
          <w:iCs/>
          <w:sz w:val="24"/>
          <w:szCs w:val="24"/>
        </w:rPr>
        <w:t xml:space="preserve">__init__() </w:t>
      </w:r>
      <w:r>
        <w:rPr>
          <w:rFonts w:ascii="Times New Roman" w:hAnsi="Times New Roman" w:cs="Times New Roman"/>
          <w:sz w:val="24"/>
          <w:szCs w:val="24"/>
        </w:rPr>
        <w:t xml:space="preserve">restricţionează construirea tuturor cerinţelor sintaxei. </w:t>
      </w:r>
    </w:p>
    <w:p w:rsidR="00FD5C9B" w:rsidRPr="00913AB2" w:rsidRDefault="00FD5C9B" w:rsidP="00913AB2">
      <w:pPr>
        <w:autoSpaceDE w:val="0"/>
        <w:autoSpaceDN w:val="0"/>
        <w:adjustRightInd w:val="0"/>
        <w:spacing w:after="0" w:line="360" w:lineRule="auto"/>
        <w:ind w:left="720"/>
        <w:jc w:val="both"/>
        <w:rPr>
          <w:rFonts w:ascii="Times New Roman" w:hAnsi="Times New Roman" w:cs="Times New Roman"/>
          <w:sz w:val="24"/>
          <w:szCs w:val="24"/>
        </w:rPr>
      </w:pPr>
      <w:r w:rsidRPr="00913AB2">
        <w:rPr>
          <w:rFonts w:ascii="Times New Roman" w:hAnsi="Times New Roman" w:cs="Times New Roman"/>
          <w:sz w:val="24"/>
          <w:szCs w:val="24"/>
        </w:rPr>
        <w:t xml:space="preserve">Numele </w:t>
      </w:r>
      <w:r w:rsidRPr="00913AB2">
        <w:rPr>
          <w:rFonts w:ascii="Times New Roman" w:hAnsi="Times New Roman" w:cs="Times New Roman"/>
          <w:i/>
          <w:iCs/>
          <w:sz w:val="24"/>
          <w:szCs w:val="24"/>
        </w:rPr>
        <w:t>self</w:t>
      </w:r>
      <w:r w:rsidRPr="00913AB2">
        <w:rPr>
          <w:rFonts w:ascii="Times New Roman" w:hAnsi="Times New Roman" w:cs="Times New Roman"/>
          <w:sz w:val="24"/>
          <w:szCs w:val="24"/>
        </w:rPr>
        <w:t xml:space="preserve"> este folosit ca o convenţie, şi se referă la instanţa obiect chemând această funcţie. Acest argument este întotdeauna folosit în metodele obiectelor. Prin urmare, toate metodele obişnuite vor lua instanţa deţinută ca şi prim argument.</w:t>
      </w:r>
    </w:p>
    <w:p w:rsidR="005E41D4" w:rsidRDefault="00FD5C9B" w:rsidP="001F1E09">
      <w:pPr>
        <w:numPr>
          <w:ilvl w:val="0"/>
          <w:numId w:val="1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ab/>
        <w:t xml:space="preserve">Methoda </w:t>
      </w:r>
      <w:r>
        <w:rPr>
          <w:rFonts w:ascii="Times New Roman" w:hAnsi="Times New Roman" w:cs="Times New Roman"/>
          <w:sz w:val="24"/>
          <w:szCs w:val="24"/>
        </w:rPr>
        <w:t>- este o funcţie existentă într-o clasă. De obicei primul argument es</w:t>
      </w:r>
      <w:r w:rsidR="00462847">
        <w:rPr>
          <w:rFonts w:ascii="Times New Roman" w:hAnsi="Times New Roman" w:cs="Times New Roman"/>
          <w:sz w:val="24"/>
          <w:szCs w:val="24"/>
        </w:rPr>
        <w:t>te întotdeauna instanţa</w:t>
      </w:r>
      <w:r>
        <w:rPr>
          <w:rFonts w:ascii="Times New Roman" w:hAnsi="Times New Roman" w:cs="Times New Roman"/>
          <w:sz w:val="24"/>
          <w:szCs w:val="24"/>
        </w:rPr>
        <w:t xml:space="preserve"> însuşi. Metodele sunt de asemenea un tip de atribute. De exemplu, în timp ce </w:t>
      </w:r>
      <w:r>
        <w:rPr>
          <w:rFonts w:ascii="Times New Roman" w:hAnsi="Times New Roman" w:cs="Times New Roman"/>
          <w:b/>
          <w:bCs/>
          <w:sz w:val="24"/>
          <w:szCs w:val="24"/>
        </w:rPr>
        <w:t xml:space="preserve">len () </w:t>
      </w:r>
      <w:r>
        <w:rPr>
          <w:rFonts w:ascii="Times New Roman" w:hAnsi="Times New Roman" w:cs="Times New Roman"/>
          <w:sz w:val="24"/>
          <w:szCs w:val="24"/>
        </w:rPr>
        <w:t xml:space="preserve">este o simplă funcţie incorporată ce se poate folosi cu şiruri, </w:t>
      </w:r>
      <w:r>
        <w:rPr>
          <w:rFonts w:ascii="Times New Roman" w:hAnsi="Times New Roman" w:cs="Times New Roman"/>
          <w:b/>
          <w:bCs/>
          <w:sz w:val="24"/>
          <w:szCs w:val="24"/>
        </w:rPr>
        <w:t>upper ()</w:t>
      </w:r>
      <w:r>
        <w:rPr>
          <w:rFonts w:ascii="Times New Roman" w:hAnsi="Times New Roman" w:cs="Times New Roman"/>
          <w:sz w:val="24"/>
          <w:szCs w:val="24"/>
        </w:rPr>
        <w:t xml:space="preserve"> este o metodă ce este accesibilă pe obiecte de tip </w:t>
      </w:r>
      <w:r w:rsidR="00A7569F">
        <w:rPr>
          <w:rFonts w:ascii="Times New Roman" w:hAnsi="Times New Roman" w:cs="Times New Roman"/>
          <w:sz w:val="24"/>
          <w:szCs w:val="24"/>
        </w:rPr>
        <w:t>string</w:t>
      </w:r>
      <w:r>
        <w:rPr>
          <w:rFonts w:ascii="Times New Roman" w:hAnsi="Times New Roman" w:cs="Times New Roman"/>
          <w:sz w:val="24"/>
          <w:szCs w:val="24"/>
        </w:rPr>
        <w:t>. Se pot adăuga metode claselor create de utilizatori cu condiţia că primul argument va fi instanţa clasei (</w:t>
      </w:r>
      <w:r>
        <w:rPr>
          <w:rFonts w:ascii="Times New Roman" w:hAnsi="Times New Roman" w:cs="Times New Roman"/>
          <w:i/>
          <w:iCs/>
          <w:sz w:val="24"/>
          <w:szCs w:val="24"/>
        </w:rPr>
        <w:t>self</w:t>
      </w:r>
      <w:r>
        <w:rPr>
          <w:rFonts w:ascii="Times New Roman" w:hAnsi="Times New Roman" w:cs="Times New Roman"/>
          <w:sz w:val="24"/>
          <w:szCs w:val="24"/>
        </w:rPr>
        <w:t>).</w:t>
      </w:r>
    </w:p>
    <w:p w:rsidR="00FD5C9B" w:rsidRDefault="005E41D4" w:rsidP="005E41D4">
      <w:pPr>
        <w:autoSpaceDE w:val="0"/>
        <w:autoSpaceDN w:val="0"/>
        <w:adjustRightInd w:val="0"/>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ab/>
      </w:r>
      <w:r w:rsidR="00FD5C9B">
        <w:rPr>
          <w:rFonts w:ascii="Times New Roman" w:hAnsi="Times New Roman" w:cs="Times New Roman"/>
          <w:sz w:val="24"/>
          <w:szCs w:val="24"/>
        </w:rPr>
        <w:t>Metodele sunt una dintre tool-urile primare ce diferenţiază programarea obiect-orientata de cea procedurală. Ele permit dezvoltatorilor să primească şi să modifice datele unei instanţe în moduri sofisticate.</w:t>
      </w:r>
    </w:p>
    <w:p w:rsidR="00FD5C9B" w:rsidRDefault="00FD5C9B" w:rsidP="001F1E09">
      <w:pPr>
        <w:numPr>
          <w:ilvl w:val="0"/>
          <w:numId w:val="1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ab/>
        <w:t>Atributele clasei</w:t>
      </w:r>
      <w:r w:rsidR="005E41D4">
        <w:rPr>
          <w:rFonts w:ascii="Times New Roman" w:hAnsi="Times New Roman" w:cs="Times New Roman"/>
          <w:sz w:val="24"/>
          <w:szCs w:val="24"/>
        </w:rPr>
        <w:t xml:space="preserve"> - pot fi accesate folosind numele clasei</w:t>
      </w:r>
      <w:r>
        <w:rPr>
          <w:rFonts w:ascii="Times New Roman" w:hAnsi="Times New Roman" w:cs="Times New Roman"/>
          <w:sz w:val="24"/>
          <w:szCs w:val="24"/>
        </w:rPr>
        <w:t xml:space="preserve"> şi nu cer să fie creată o instanţă. Atributele clasei pot fi folositoare pentru adăugarea datelor sau metodelor unei clase ce pot fi folosite de alte funcţii sau clase în timp ce nu este necesară crearea unei noi instanţe a clasei. Se pot accesa folosind operatorul punct cu numele clasei. Comportamentul atributelor clasei este la fel ca şi cel al atributelor instanţelor. </w:t>
      </w:r>
      <w:r>
        <w:rPr>
          <w:rFonts w:ascii="Times New Roman" w:hAnsi="Times New Roman" w:cs="Times New Roman"/>
          <w:sz w:val="24"/>
          <w:szCs w:val="24"/>
        </w:rPr>
        <w:br/>
        <w:t xml:space="preserve">Uneori atributele clasei pot părea nefolositoare, deoarece ele se pot fi definite ca </w:t>
      </w:r>
      <w:r>
        <w:rPr>
          <w:rFonts w:ascii="Times New Roman" w:hAnsi="Times New Roman" w:cs="Times New Roman"/>
          <w:sz w:val="24"/>
          <w:szCs w:val="24"/>
        </w:rPr>
        <w:lastRenderedPageBreak/>
        <w:t>atribute în afara clasei. Ele se folosesc mai mult în momentul când sunt create mai multe clase într-un singur modul şi vream să ţinem informaţia cât mai bine partajată. Ba mai mult, numele variabilelor pot intra în conflict în momentul în care vrem să aveam acelaşi nume cu 2 valori.</w:t>
      </w:r>
    </w:p>
    <w:p w:rsidR="00D1543A" w:rsidRPr="000D5370" w:rsidRDefault="00FD5C9B" w:rsidP="001F1E09">
      <w:pPr>
        <w:numPr>
          <w:ilvl w:val="0"/>
          <w:numId w:val="1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bCs/>
          <w:sz w:val="24"/>
          <w:szCs w:val="24"/>
        </w:rPr>
        <w:t>Metodele statice şi metodele clasei -</w:t>
      </w:r>
      <w:r>
        <w:rPr>
          <w:rFonts w:ascii="Times New Roman" w:hAnsi="Times New Roman" w:cs="Times New Roman"/>
          <w:sz w:val="24"/>
          <w:szCs w:val="24"/>
        </w:rPr>
        <w:t xml:space="preserve"> permit apelarea unei metode asociate cu clasa fără a solicita o instanţă a clasei. Aceste tipuri de metode se pot defini folosind </w:t>
      </w:r>
      <w:r>
        <w:rPr>
          <w:rFonts w:ascii="Times New Roman" w:hAnsi="Times New Roman" w:cs="Times New Roman"/>
          <w:i/>
          <w:iCs/>
          <w:sz w:val="24"/>
          <w:szCs w:val="24"/>
        </w:rPr>
        <w:t>@staticmethod</w:t>
      </w:r>
      <w:r>
        <w:rPr>
          <w:rFonts w:ascii="Times New Roman" w:hAnsi="Times New Roman" w:cs="Times New Roman"/>
          <w:sz w:val="24"/>
          <w:szCs w:val="24"/>
        </w:rPr>
        <w:t xml:space="preserve"> şi </w:t>
      </w:r>
      <w:r>
        <w:rPr>
          <w:rFonts w:ascii="Times New Roman" w:hAnsi="Times New Roman" w:cs="Times New Roman"/>
          <w:i/>
          <w:iCs/>
          <w:sz w:val="24"/>
          <w:szCs w:val="24"/>
        </w:rPr>
        <w:t>@classmethod</w:t>
      </w:r>
      <w:r>
        <w:rPr>
          <w:rFonts w:ascii="Times New Roman" w:hAnsi="Times New Roman" w:cs="Times New Roman"/>
          <w:sz w:val="24"/>
          <w:szCs w:val="24"/>
        </w:rPr>
        <w:t xml:space="preserve"> deasupra funcţiilor definite. Singura diferenţa dintre aceste două opţiuni este faptul că metoda implicită îşi trece clasa însuşi ca prim argument (</w:t>
      </w:r>
      <w:r>
        <w:rPr>
          <w:rFonts w:ascii="Times New Roman" w:hAnsi="Times New Roman" w:cs="Times New Roman"/>
          <w:i/>
          <w:iCs/>
          <w:sz w:val="24"/>
          <w:szCs w:val="24"/>
        </w:rPr>
        <w:t>self)</w:t>
      </w:r>
      <w:r>
        <w:rPr>
          <w:rFonts w:ascii="Times New Roman" w:hAnsi="Times New Roman" w:cs="Times New Roman"/>
          <w:sz w:val="24"/>
          <w:szCs w:val="24"/>
        </w:rPr>
        <w:t xml:space="preserve"> ce permite să accesezi orice atribut din clasă, exemplu </w:t>
      </w:r>
      <w:r>
        <w:rPr>
          <w:rFonts w:ascii="Times New Roman" w:hAnsi="Times New Roman" w:cs="Times New Roman"/>
          <w:i/>
          <w:iCs/>
          <w:sz w:val="24"/>
          <w:szCs w:val="24"/>
        </w:rPr>
        <w:t>instanţă. Numele_atributului</w:t>
      </w:r>
      <w:r>
        <w:rPr>
          <w:rFonts w:ascii="Times New Roman" w:hAnsi="Times New Roman" w:cs="Times New Roman"/>
          <w:sz w:val="24"/>
          <w:szCs w:val="24"/>
        </w:rPr>
        <w:t xml:space="preserve"> mai degrabă decât </w:t>
      </w:r>
      <w:r w:rsidR="005E41D4">
        <w:rPr>
          <w:rFonts w:ascii="Times New Roman" w:hAnsi="Times New Roman" w:cs="Times New Roman"/>
          <w:i/>
          <w:iCs/>
          <w:sz w:val="24"/>
          <w:szCs w:val="24"/>
        </w:rPr>
        <w:t>NumeleClasei.n</w:t>
      </w:r>
      <w:r>
        <w:rPr>
          <w:rFonts w:ascii="Times New Roman" w:hAnsi="Times New Roman" w:cs="Times New Roman"/>
          <w:i/>
          <w:iCs/>
          <w:sz w:val="24"/>
          <w:szCs w:val="24"/>
        </w:rPr>
        <w:t>umele_atributului</w:t>
      </w:r>
      <w:r>
        <w:rPr>
          <w:rFonts w:ascii="Times New Roman" w:hAnsi="Times New Roman" w:cs="Times New Roman"/>
          <w:sz w:val="24"/>
          <w:szCs w:val="24"/>
        </w:rPr>
        <w:t>. Metodele clasei pot fi folosite pentru a implementa metode de creare alternative pentru o clasă sau în alte situaţii unde accesul la datele clasei sunt cerute separat de instanţă.</w:t>
      </w:r>
    </w:p>
    <w:p w:rsidR="0079613B" w:rsidRDefault="00BF06B1" w:rsidP="000D5370">
      <w:pPr>
        <w:pStyle w:val="Heading3"/>
        <w:spacing w:line="360" w:lineRule="auto"/>
        <w:jc w:val="both"/>
      </w:pPr>
      <w:bookmarkStart w:id="19" w:name="_Toc377983397"/>
      <w:r>
        <w:t>Moş</w:t>
      </w:r>
      <w:r w:rsidR="002D7CF9">
        <w:t>tenirea</w:t>
      </w:r>
      <w:r w:rsidR="00705E34">
        <w:t xml:space="preserve"> [1]</w:t>
      </w:r>
      <w:bookmarkEnd w:id="19"/>
    </w:p>
    <w:p w:rsidR="00FD5C9B" w:rsidRDefault="00741F05" w:rsidP="00FD5C9B">
      <w:pPr>
        <w:autoSpaceDE w:val="0"/>
        <w:autoSpaceDN w:val="0"/>
        <w:adjustRightInd w:val="0"/>
        <w:spacing w:after="0" w:line="360" w:lineRule="auto"/>
        <w:jc w:val="both"/>
        <w:rPr>
          <w:rFonts w:ascii="Times New Roman" w:hAnsi="Times New Roman" w:cs="Times New Roman"/>
          <w:sz w:val="24"/>
          <w:szCs w:val="24"/>
        </w:rPr>
      </w:pPr>
      <w:r>
        <w:tab/>
      </w:r>
      <w:r w:rsidR="00FD5C9B">
        <w:rPr>
          <w:rFonts w:ascii="Times New Roman" w:hAnsi="Times New Roman" w:cs="Times New Roman"/>
          <w:sz w:val="24"/>
          <w:szCs w:val="24"/>
        </w:rPr>
        <w:t xml:space="preserve">Alt concept important în programarea obiect-orientata este moştenirea. La un nivel înalt, moştenirea permite unei noi clase să fie derivată dintr-o clasă părinte. Automat nouă clasă poate accesa toate atributele clasei părinte. De asemenea nouă clasă poate rescrie funcţionalităţile de care avem nevoie în clasa descendentă. </w:t>
      </w:r>
      <w:r w:rsidR="005E41D4">
        <w:rPr>
          <w:rFonts w:ascii="Times New Roman" w:hAnsi="Times New Roman" w:cs="Times New Roman"/>
          <w:sz w:val="24"/>
          <w:szCs w:val="24"/>
        </w:rPr>
        <w:t xml:space="preserve">Decât să </w:t>
      </w:r>
      <w:r w:rsidR="00A7569F">
        <w:rPr>
          <w:rFonts w:ascii="Times New Roman" w:hAnsi="Times New Roman" w:cs="Times New Roman"/>
          <w:sz w:val="24"/>
          <w:szCs w:val="24"/>
        </w:rPr>
        <w:t>copiem metodele unei clase intr-</w:t>
      </w:r>
      <w:r w:rsidR="005E41D4">
        <w:rPr>
          <w:rFonts w:ascii="Times New Roman" w:hAnsi="Times New Roman" w:cs="Times New Roman"/>
          <w:sz w:val="24"/>
          <w:szCs w:val="24"/>
        </w:rPr>
        <w:t>o ata clasa, mai degraba folosim mostenirea.</w:t>
      </w:r>
      <w:r w:rsidR="00FD5C9B">
        <w:rPr>
          <w:rFonts w:ascii="Times New Roman" w:hAnsi="Times New Roman" w:cs="Times New Roman"/>
          <w:sz w:val="24"/>
          <w:szCs w:val="24"/>
        </w:rPr>
        <w:t xml:space="preserve"> Python poate crea o nouă clasă bazată pe clasă existentă ce prezervă toate funcţionalităţile clasei originale, în timp ce permite noi funcţionalităţi să fie introduse. Un exemplu de moştenire este:</w:t>
      </w:r>
    </w:p>
    <w:p w:rsidR="00FD5C9B" w:rsidRDefault="00FD5C9B" w:rsidP="00FD5C9B">
      <w:pPr>
        <w:autoSpaceDE w:val="0"/>
        <w:autoSpaceDN w:val="0"/>
        <w:adjustRightInd w:val="0"/>
        <w:spacing w:after="0" w:line="240" w:lineRule="auto"/>
        <w:jc w:val="both"/>
        <w:rPr>
          <w:rFonts w:ascii="Times New Roman" w:hAnsi="Times New Roman" w:cs="Times New Roman"/>
          <w:sz w:val="24"/>
          <w:szCs w:val="24"/>
        </w:rPr>
      </w:pPr>
    </w:p>
    <w:p w:rsidR="00FD5C9B" w:rsidRDefault="00FD5C9B"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sz w:val="24"/>
          <w:szCs w:val="24"/>
        </w:rPr>
        <w:tab/>
      </w:r>
      <w:r w:rsidR="005E41D4">
        <w:rPr>
          <w:rFonts w:ascii="Times New Roman" w:hAnsi="Times New Roman" w:cs="Times New Roman"/>
          <w:sz w:val="24"/>
          <w:szCs w:val="24"/>
        </w:rPr>
        <w:t>c</w:t>
      </w:r>
      <w:r>
        <w:rPr>
          <w:rFonts w:ascii="Times New Roman" w:hAnsi="Times New Roman" w:cs="Times New Roman"/>
          <w:i/>
          <w:iCs/>
          <w:sz w:val="24"/>
          <w:szCs w:val="24"/>
        </w:rPr>
        <w:t>lass Vehicul (object):</w:t>
      </w:r>
    </w:p>
    <w:p w:rsidR="00FD5C9B" w:rsidRDefault="005E41D4"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t>d</w:t>
      </w:r>
      <w:r w:rsidR="00FD5C9B">
        <w:rPr>
          <w:rFonts w:ascii="Times New Roman" w:hAnsi="Times New Roman" w:cs="Times New Roman"/>
          <w:i/>
          <w:iCs/>
          <w:sz w:val="24"/>
          <w:szCs w:val="24"/>
        </w:rPr>
        <w:t>ef __init__ (self):</w:t>
      </w:r>
    </w:p>
    <w:p w:rsidR="00FD5C9B" w:rsidRDefault="005E41D4"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t>s</w:t>
      </w:r>
      <w:r w:rsidR="00FD5C9B">
        <w:rPr>
          <w:rFonts w:ascii="Times New Roman" w:hAnsi="Times New Roman" w:cs="Times New Roman"/>
          <w:i/>
          <w:iCs/>
          <w:sz w:val="24"/>
          <w:szCs w:val="24"/>
        </w:rPr>
        <w:t>elf. Viteza = 100</w:t>
      </w:r>
    </w:p>
    <w:p w:rsidR="00FD5C9B" w:rsidRDefault="00FD5C9B" w:rsidP="00FD5C9B">
      <w:pPr>
        <w:autoSpaceDE w:val="0"/>
        <w:autoSpaceDN w:val="0"/>
        <w:adjustRightInd w:val="0"/>
        <w:spacing w:after="0" w:line="240" w:lineRule="auto"/>
        <w:jc w:val="both"/>
        <w:rPr>
          <w:rFonts w:ascii="Times New Roman" w:hAnsi="Times New Roman" w:cs="Times New Roman"/>
          <w:i/>
          <w:iCs/>
          <w:sz w:val="24"/>
          <w:szCs w:val="24"/>
        </w:rPr>
      </w:pPr>
    </w:p>
    <w:p w:rsidR="00FD5C9B" w:rsidRDefault="005E41D4"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t>c</w:t>
      </w:r>
      <w:r w:rsidR="00FD5C9B">
        <w:rPr>
          <w:rFonts w:ascii="Times New Roman" w:hAnsi="Times New Roman" w:cs="Times New Roman"/>
          <w:i/>
          <w:iCs/>
          <w:sz w:val="24"/>
          <w:szCs w:val="24"/>
        </w:rPr>
        <w:t>lass Maşina (Vehicul):</w:t>
      </w:r>
    </w:p>
    <w:p w:rsidR="00FD5C9B" w:rsidRDefault="005E41D4"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t>d</w:t>
      </w:r>
      <w:r w:rsidR="00FD5C9B">
        <w:rPr>
          <w:rFonts w:ascii="Times New Roman" w:hAnsi="Times New Roman" w:cs="Times New Roman"/>
          <w:i/>
          <w:iCs/>
          <w:sz w:val="24"/>
          <w:szCs w:val="24"/>
        </w:rPr>
        <w:t>ef __init__ (self):</w:t>
      </w:r>
    </w:p>
    <w:p w:rsidR="00FD5C9B" w:rsidRDefault="00FD5C9B"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t>Vehicule. __init__ (self)</w:t>
      </w:r>
    </w:p>
    <w:p w:rsidR="00FD5C9B" w:rsidRDefault="00FD5C9B"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t>Self. Greutate = 1000</w:t>
      </w:r>
    </w:p>
    <w:p w:rsidR="00FD5C9B" w:rsidRDefault="00FD5C9B" w:rsidP="00FD5C9B">
      <w:pPr>
        <w:autoSpaceDE w:val="0"/>
        <w:autoSpaceDN w:val="0"/>
        <w:adjustRightInd w:val="0"/>
        <w:spacing w:after="0" w:line="240" w:lineRule="auto"/>
        <w:jc w:val="both"/>
        <w:rPr>
          <w:rFonts w:ascii="Times New Roman" w:hAnsi="Times New Roman" w:cs="Times New Roman"/>
          <w:sz w:val="24"/>
          <w:szCs w:val="24"/>
        </w:rPr>
      </w:pPr>
    </w:p>
    <w:p w:rsidR="00FD5C9B" w:rsidRDefault="00FD5C9B"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sz w:val="24"/>
          <w:szCs w:val="24"/>
        </w:rPr>
        <w:tab/>
      </w:r>
      <w:r>
        <w:rPr>
          <w:rFonts w:ascii="Times New Roman" w:hAnsi="Times New Roman" w:cs="Times New Roman"/>
          <w:i/>
          <w:iCs/>
          <w:sz w:val="24"/>
          <w:szCs w:val="24"/>
        </w:rPr>
        <w:t>BMV = Maşină ()</w:t>
      </w:r>
    </w:p>
    <w:p w:rsidR="00FD5C9B" w:rsidRDefault="00FD5C9B" w:rsidP="00FD5C9B">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sidR="005E41D4">
        <w:rPr>
          <w:rFonts w:ascii="Times New Roman" w:hAnsi="Times New Roman" w:cs="Times New Roman"/>
          <w:i/>
          <w:iCs/>
          <w:sz w:val="24"/>
          <w:szCs w:val="24"/>
        </w:rPr>
        <w:t>p</w:t>
      </w:r>
      <w:r w:rsidR="00085BEA">
        <w:rPr>
          <w:rFonts w:ascii="Times New Roman" w:hAnsi="Times New Roman" w:cs="Times New Roman"/>
          <w:i/>
          <w:iCs/>
          <w:sz w:val="24"/>
          <w:szCs w:val="24"/>
        </w:rPr>
        <w:t>rint</w:t>
      </w:r>
      <w:r>
        <w:rPr>
          <w:rFonts w:ascii="Times New Roman" w:hAnsi="Times New Roman" w:cs="Times New Roman"/>
          <w:i/>
          <w:iCs/>
          <w:sz w:val="24"/>
          <w:szCs w:val="24"/>
        </w:rPr>
        <w:t xml:space="preserve"> BMV.Viteză</w:t>
      </w:r>
    </w:p>
    <w:p w:rsidR="00FD5C9B" w:rsidRDefault="00FD5C9B" w:rsidP="00FD5C9B">
      <w:pPr>
        <w:autoSpaceDE w:val="0"/>
        <w:autoSpaceDN w:val="0"/>
        <w:adjustRightInd w:val="0"/>
        <w:spacing w:after="0" w:line="360" w:lineRule="auto"/>
        <w:jc w:val="both"/>
        <w:rPr>
          <w:rFonts w:ascii="Times New Roman" w:hAnsi="Times New Roman" w:cs="Times New Roman"/>
          <w:sz w:val="24"/>
          <w:szCs w:val="24"/>
        </w:rPr>
      </w:pPr>
    </w:p>
    <w:p w:rsidR="00FD5C9B" w:rsidRDefault="005E41D4" w:rsidP="00FD5C9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Sunt două</w:t>
      </w:r>
      <w:r w:rsidR="00FD5C9B">
        <w:rPr>
          <w:rFonts w:ascii="Times New Roman" w:hAnsi="Times New Roman" w:cs="Times New Roman"/>
          <w:sz w:val="24"/>
          <w:szCs w:val="24"/>
        </w:rPr>
        <w:t xml:space="preserve"> puncte importante legate de derivarea clasei:</w:t>
      </w:r>
    </w:p>
    <w:p w:rsidR="00FD5C9B" w:rsidRDefault="00FD5C9B" w:rsidP="001F1E09">
      <w:pPr>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Primul este legat de declararea clasei: </w:t>
      </w:r>
      <w:r>
        <w:rPr>
          <w:rFonts w:ascii="Times New Roman" w:hAnsi="Times New Roman" w:cs="Times New Roman"/>
          <w:i/>
          <w:iCs/>
          <w:sz w:val="24"/>
          <w:szCs w:val="24"/>
        </w:rPr>
        <w:t xml:space="preserve">class Maşină (Vehicul). </w:t>
      </w:r>
      <w:r>
        <w:rPr>
          <w:rFonts w:ascii="Times New Roman" w:hAnsi="Times New Roman" w:cs="Times New Roman"/>
          <w:sz w:val="24"/>
          <w:szCs w:val="24"/>
        </w:rPr>
        <w:t xml:space="preserve">În locul obiectului incorporat </w:t>
      </w:r>
      <w:r>
        <w:rPr>
          <w:rFonts w:ascii="Times New Roman" w:hAnsi="Times New Roman" w:cs="Times New Roman"/>
          <w:i/>
          <w:iCs/>
          <w:sz w:val="24"/>
          <w:szCs w:val="24"/>
        </w:rPr>
        <w:t>object</w:t>
      </w:r>
      <w:r>
        <w:rPr>
          <w:rFonts w:ascii="Times New Roman" w:hAnsi="Times New Roman" w:cs="Times New Roman"/>
          <w:sz w:val="24"/>
          <w:szCs w:val="24"/>
        </w:rPr>
        <w:t xml:space="preserve">, clasa </w:t>
      </w:r>
      <w:r>
        <w:rPr>
          <w:rFonts w:ascii="Times New Roman" w:hAnsi="Times New Roman" w:cs="Times New Roman"/>
          <w:i/>
          <w:iCs/>
          <w:sz w:val="24"/>
          <w:szCs w:val="24"/>
        </w:rPr>
        <w:t xml:space="preserve">Maşină </w:t>
      </w:r>
      <w:r>
        <w:rPr>
          <w:rFonts w:ascii="Times New Roman" w:hAnsi="Times New Roman" w:cs="Times New Roman"/>
          <w:sz w:val="24"/>
          <w:szCs w:val="24"/>
        </w:rPr>
        <w:t xml:space="preserve">foloseşte clasa </w:t>
      </w:r>
      <w:r>
        <w:rPr>
          <w:rFonts w:ascii="Times New Roman" w:hAnsi="Times New Roman" w:cs="Times New Roman"/>
          <w:i/>
          <w:iCs/>
          <w:sz w:val="24"/>
          <w:szCs w:val="24"/>
        </w:rPr>
        <w:t xml:space="preserve">Vehicul </w:t>
      </w:r>
      <w:r>
        <w:rPr>
          <w:rFonts w:ascii="Times New Roman" w:hAnsi="Times New Roman" w:cs="Times New Roman"/>
          <w:sz w:val="24"/>
          <w:szCs w:val="24"/>
        </w:rPr>
        <w:t xml:space="preserve">ca şi părinte sau ca </w:t>
      </w:r>
      <w:r>
        <w:rPr>
          <w:rFonts w:ascii="Times New Roman" w:hAnsi="Times New Roman" w:cs="Times New Roman"/>
          <w:sz w:val="24"/>
          <w:szCs w:val="24"/>
        </w:rPr>
        <w:lastRenderedPageBreak/>
        <w:t xml:space="preserve">şi clasă de bază. Această sintaxă este primul pas ce asigură faptul că clasa copil reţine funcţionalităţile implementate în </w:t>
      </w:r>
      <w:r>
        <w:rPr>
          <w:rFonts w:ascii="Times New Roman" w:hAnsi="Times New Roman" w:cs="Times New Roman"/>
          <w:i/>
          <w:iCs/>
          <w:sz w:val="24"/>
          <w:szCs w:val="24"/>
        </w:rPr>
        <w:t>Vehicul.</w:t>
      </w:r>
      <w:r>
        <w:rPr>
          <w:rFonts w:ascii="Times New Roman" w:hAnsi="Times New Roman" w:cs="Times New Roman"/>
          <w:sz w:val="24"/>
          <w:szCs w:val="24"/>
        </w:rPr>
        <w:t xml:space="preserve"> </w:t>
      </w:r>
    </w:p>
    <w:p w:rsidR="00FD5C9B" w:rsidRPr="000D5370" w:rsidRDefault="00FD5C9B" w:rsidP="001F1E09">
      <w:pPr>
        <w:numPr>
          <w:ilvl w:val="0"/>
          <w:numId w:val="1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Al doilea punct este iniţializarea clasei </w:t>
      </w:r>
      <w:r>
        <w:rPr>
          <w:rFonts w:ascii="Times New Roman" w:hAnsi="Times New Roman" w:cs="Times New Roman"/>
          <w:i/>
          <w:iCs/>
          <w:sz w:val="24"/>
          <w:szCs w:val="24"/>
        </w:rPr>
        <w:t>Maşină.</w:t>
      </w:r>
      <w:r>
        <w:rPr>
          <w:rFonts w:ascii="Times New Roman" w:hAnsi="Times New Roman" w:cs="Times New Roman"/>
          <w:sz w:val="24"/>
          <w:szCs w:val="24"/>
        </w:rPr>
        <w:t xml:space="preserve"> Această situaţie este una dintre puţinele instanţe unde metoda clasei </w:t>
      </w:r>
      <w:r w:rsidR="005E41D4">
        <w:rPr>
          <w:rFonts w:ascii="Times New Roman" w:hAnsi="Times New Roman" w:cs="Times New Roman"/>
          <w:i/>
          <w:iCs/>
          <w:sz w:val="24"/>
          <w:szCs w:val="24"/>
        </w:rPr>
        <w:t>__init__</w:t>
      </w:r>
      <w:r>
        <w:rPr>
          <w:rFonts w:ascii="Times New Roman" w:hAnsi="Times New Roman" w:cs="Times New Roman"/>
          <w:i/>
          <w:iCs/>
          <w:sz w:val="24"/>
          <w:szCs w:val="24"/>
        </w:rPr>
        <w:t>()</w:t>
      </w:r>
      <w:r>
        <w:rPr>
          <w:rFonts w:ascii="Times New Roman" w:hAnsi="Times New Roman" w:cs="Times New Roman"/>
          <w:sz w:val="24"/>
          <w:szCs w:val="24"/>
        </w:rPr>
        <w:t xml:space="preserve"> trebuie să fie chemata direct. Dacă iniţializatul clasei de bază nu este apelat, funcţionalităţile clasei derivate pot fi imprevizibile. De exemplu, o clasă copil va moşteni metodele clasei părinte. Dacă aceste metode nu sunt specific implementate în clasa copil, unele dintre ele pot cere prezenţa datei unui atribut unei instanţe ce este creat în metoda clasei </w:t>
      </w:r>
      <w:r w:rsidR="005E41D4">
        <w:rPr>
          <w:rFonts w:ascii="Times New Roman" w:hAnsi="Times New Roman" w:cs="Times New Roman"/>
          <w:i/>
          <w:iCs/>
          <w:sz w:val="24"/>
          <w:szCs w:val="24"/>
        </w:rPr>
        <w:t>__init__</w:t>
      </w:r>
      <w:r>
        <w:rPr>
          <w:rFonts w:ascii="Times New Roman" w:hAnsi="Times New Roman" w:cs="Times New Roman"/>
          <w:i/>
          <w:iCs/>
          <w:sz w:val="24"/>
          <w:szCs w:val="24"/>
        </w:rPr>
        <w:t>()</w:t>
      </w:r>
      <w:r>
        <w:rPr>
          <w:rFonts w:ascii="Times New Roman" w:hAnsi="Times New Roman" w:cs="Times New Roman"/>
          <w:sz w:val="24"/>
          <w:szCs w:val="24"/>
        </w:rPr>
        <w:t>, mai degrabă decât în definiţia clasei de bază.</w:t>
      </w:r>
    </w:p>
    <w:p w:rsidR="000A48D5" w:rsidRPr="000D5370" w:rsidRDefault="00FD5C9B" w:rsidP="000D537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Un alt avantaj al moştenirii este faptul că se poate crea uşor altă clasă derivată cu propriile ei funcţionalităţi, care poate fi complet neimportantă pentru alte clase. Derivarea claselor este o cale puternică încă flexibilă pentru a refolosi cod</w:t>
      </w:r>
      <w:r w:rsidR="003E60DC">
        <w:rPr>
          <w:rFonts w:ascii="Times New Roman" w:hAnsi="Times New Roman" w:cs="Times New Roman"/>
          <w:sz w:val="24"/>
          <w:szCs w:val="24"/>
        </w:rPr>
        <w:t>ul</w:t>
      </w:r>
      <w:r>
        <w:rPr>
          <w:rFonts w:ascii="Times New Roman" w:hAnsi="Times New Roman" w:cs="Times New Roman"/>
          <w:sz w:val="24"/>
          <w:szCs w:val="24"/>
        </w:rPr>
        <w:t xml:space="preserve"> şi a ţine organizat bazele codului.</w:t>
      </w:r>
    </w:p>
    <w:p w:rsidR="00AB65C2" w:rsidRDefault="00E803CF" w:rsidP="000D5370">
      <w:pPr>
        <w:pStyle w:val="Heading3"/>
        <w:spacing w:line="360" w:lineRule="auto"/>
        <w:jc w:val="both"/>
      </w:pPr>
      <w:bookmarkStart w:id="20" w:name="_Toc377983398"/>
      <w:r>
        <w:t>PyMEL</w:t>
      </w:r>
      <w:r w:rsidR="00705E34">
        <w:t xml:space="preserve"> [13]</w:t>
      </w:r>
      <w:bookmarkEnd w:id="20"/>
    </w:p>
    <w:p w:rsidR="00995D48" w:rsidRDefault="00AB65C2" w:rsidP="00995D48">
      <w:pPr>
        <w:autoSpaceDE w:val="0"/>
        <w:autoSpaceDN w:val="0"/>
        <w:adjustRightInd w:val="0"/>
        <w:spacing w:after="0" w:line="360" w:lineRule="auto"/>
        <w:jc w:val="both"/>
        <w:rPr>
          <w:rFonts w:ascii="Times New Roman" w:hAnsi="Times New Roman" w:cs="Times New Roman"/>
          <w:sz w:val="24"/>
          <w:szCs w:val="24"/>
        </w:rPr>
      </w:pPr>
      <w:r>
        <w:tab/>
      </w:r>
      <w:r w:rsidR="00995D48">
        <w:rPr>
          <w:rFonts w:ascii="Times New Roman" w:hAnsi="Times New Roman" w:cs="Times New Roman"/>
          <w:sz w:val="24"/>
          <w:szCs w:val="24"/>
        </w:rPr>
        <w:t xml:space="preserve">O deficienţă a modulului </w:t>
      </w:r>
      <w:r w:rsidR="003E60DC">
        <w:rPr>
          <w:rFonts w:ascii="Times New Roman" w:hAnsi="Times New Roman" w:cs="Times New Roman"/>
          <w:i/>
          <w:iCs/>
          <w:sz w:val="24"/>
          <w:szCs w:val="24"/>
        </w:rPr>
        <w:t>maya.c</w:t>
      </w:r>
      <w:r w:rsidR="00995D48">
        <w:rPr>
          <w:rFonts w:ascii="Times New Roman" w:hAnsi="Times New Roman" w:cs="Times New Roman"/>
          <w:i/>
          <w:iCs/>
          <w:sz w:val="24"/>
          <w:szCs w:val="24"/>
        </w:rPr>
        <w:t>mds</w:t>
      </w:r>
      <w:r w:rsidR="00995D48">
        <w:rPr>
          <w:rFonts w:ascii="Times New Roman" w:hAnsi="Times New Roman" w:cs="Times New Roman"/>
          <w:sz w:val="24"/>
          <w:szCs w:val="24"/>
        </w:rPr>
        <w:t xml:space="preserve"> identificată de programatori este faptul că </w:t>
      </w:r>
      <w:r w:rsidR="003E60DC">
        <w:rPr>
          <w:rFonts w:ascii="Times New Roman" w:hAnsi="Times New Roman" w:cs="Times New Roman"/>
          <w:i/>
          <w:iCs/>
          <w:sz w:val="24"/>
          <w:szCs w:val="24"/>
        </w:rPr>
        <w:t>maya.c</w:t>
      </w:r>
      <w:r w:rsidR="00995D48">
        <w:rPr>
          <w:rFonts w:ascii="Times New Roman" w:hAnsi="Times New Roman" w:cs="Times New Roman"/>
          <w:i/>
          <w:iCs/>
          <w:sz w:val="24"/>
          <w:szCs w:val="24"/>
        </w:rPr>
        <w:t>mds</w:t>
      </w:r>
      <w:r w:rsidR="00995D48">
        <w:rPr>
          <w:rFonts w:ascii="Times New Roman" w:hAnsi="Times New Roman" w:cs="Times New Roman"/>
          <w:sz w:val="24"/>
          <w:szCs w:val="24"/>
        </w:rPr>
        <w:t xml:space="preserve"> nu prezintă programare obiect-orientat</w:t>
      </w:r>
      <w:r w:rsidR="003E60DC">
        <w:rPr>
          <w:rFonts w:ascii="Times New Roman" w:hAnsi="Times New Roman" w:cs="Times New Roman"/>
          <w:sz w:val="24"/>
          <w:szCs w:val="24"/>
        </w:rPr>
        <w:t>ă</w:t>
      </w:r>
      <w:r w:rsidR="00995D48">
        <w:rPr>
          <w:rFonts w:ascii="Times New Roman" w:hAnsi="Times New Roman" w:cs="Times New Roman"/>
          <w:sz w:val="24"/>
          <w:szCs w:val="24"/>
        </w:rPr>
        <w:t xml:space="preserve"> propriu-zis cum s-a sperat. Din fericire, câţiva programatori au creat un set de tool-uri numite PyMEL, care încercă să abordeze această problemă. În </w:t>
      </w:r>
      <w:r w:rsidR="00995D48">
        <w:rPr>
          <w:rFonts w:ascii="Times New Roman" w:hAnsi="Times New Roman" w:cs="Times New Roman"/>
          <w:i/>
          <w:iCs/>
          <w:sz w:val="24"/>
          <w:szCs w:val="24"/>
        </w:rPr>
        <w:t>pachetul pymel</w:t>
      </w:r>
      <w:r w:rsidR="00995D48">
        <w:rPr>
          <w:rFonts w:ascii="Times New Roman" w:hAnsi="Times New Roman" w:cs="Times New Roman"/>
          <w:sz w:val="24"/>
          <w:szCs w:val="24"/>
        </w:rPr>
        <w:t xml:space="preserve"> există câteva funcţii ce acţionează ca şi cele din </w:t>
      </w:r>
      <w:r w:rsidR="00E356B6">
        <w:rPr>
          <w:rFonts w:ascii="Times New Roman" w:hAnsi="Times New Roman" w:cs="Times New Roman"/>
          <w:i/>
          <w:iCs/>
          <w:sz w:val="24"/>
          <w:szCs w:val="24"/>
        </w:rPr>
        <w:t>maya.cmds</w:t>
      </w:r>
      <w:r w:rsidR="00995D48">
        <w:rPr>
          <w:rFonts w:ascii="Times New Roman" w:hAnsi="Times New Roman" w:cs="Times New Roman"/>
          <w:sz w:val="24"/>
          <w:szCs w:val="24"/>
        </w:rPr>
        <w:t>. Este un avantaj folosi</w:t>
      </w:r>
      <w:r w:rsidR="003E60DC">
        <w:rPr>
          <w:rFonts w:ascii="Times New Roman" w:hAnsi="Times New Roman" w:cs="Times New Roman"/>
          <w:sz w:val="24"/>
          <w:szCs w:val="24"/>
        </w:rPr>
        <w:t>rea acestor</w:t>
      </w:r>
      <w:r w:rsidR="00995D48">
        <w:rPr>
          <w:rFonts w:ascii="Times New Roman" w:hAnsi="Times New Roman" w:cs="Times New Roman"/>
          <w:sz w:val="24"/>
          <w:szCs w:val="24"/>
        </w:rPr>
        <w:t xml:space="preserve"> funcţii deoarece ele sunt create pe baza modelului de programare orientată pe obiect. Pentru a lucra cu aceste funcţii, se instalează un pachet şi se importă în spaţiul de lucru la fel ca şi </w:t>
      </w:r>
      <w:r w:rsidR="003E60DC">
        <w:rPr>
          <w:rFonts w:ascii="Times New Roman" w:hAnsi="Times New Roman" w:cs="Times New Roman"/>
          <w:i/>
          <w:iCs/>
          <w:sz w:val="24"/>
          <w:szCs w:val="24"/>
        </w:rPr>
        <w:t>maya.c</w:t>
      </w:r>
      <w:r w:rsidR="00995D48">
        <w:rPr>
          <w:rFonts w:ascii="Times New Roman" w:hAnsi="Times New Roman" w:cs="Times New Roman"/>
          <w:i/>
          <w:iCs/>
          <w:sz w:val="24"/>
          <w:szCs w:val="24"/>
        </w:rPr>
        <w:t>mds</w:t>
      </w:r>
      <w:r w:rsidR="00995D48">
        <w:rPr>
          <w:rFonts w:ascii="Times New Roman" w:hAnsi="Times New Roman" w:cs="Times New Roman"/>
          <w:sz w:val="24"/>
          <w:szCs w:val="24"/>
        </w:rPr>
        <w:t>:</w:t>
      </w:r>
      <w:r w:rsidR="00E356B6">
        <w:rPr>
          <w:rFonts w:ascii="Times New Roman" w:hAnsi="Times New Roman" w:cs="Times New Roman"/>
          <w:i/>
          <w:iCs/>
          <w:sz w:val="24"/>
          <w:szCs w:val="24"/>
        </w:rPr>
        <w:t xml:space="preserve"> import pymel.c</w:t>
      </w:r>
      <w:r w:rsidR="00995D48">
        <w:rPr>
          <w:rFonts w:ascii="Times New Roman" w:hAnsi="Times New Roman" w:cs="Times New Roman"/>
          <w:i/>
          <w:iCs/>
          <w:sz w:val="24"/>
          <w:szCs w:val="24"/>
        </w:rPr>
        <w:t xml:space="preserve">ore </w:t>
      </w:r>
      <w:r w:rsidR="00462847">
        <w:rPr>
          <w:rFonts w:ascii="Times New Roman" w:hAnsi="Times New Roman" w:cs="Times New Roman"/>
          <w:i/>
          <w:iCs/>
          <w:sz w:val="24"/>
          <w:szCs w:val="24"/>
        </w:rPr>
        <w:t>as</w:t>
      </w:r>
      <w:r w:rsidR="00995D48">
        <w:rPr>
          <w:rFonts w:ascii="Times New Roman" w:hAnsi="Times New Roman" w:cs="Times New Roman"/>
          <w:i/>
          <w:iCs/>
          <w:sz w:val="24"/>
          <w:szCs w:val="24"/>
        </w:rPr>
        <w:t xml:space="preserve"> pm.</w:t>
      </w:r>
      <w:r w:rsidR="00995D48">
        <w:rPr>
          <w:rFonts w:ascii="Times New Roman" w:hAnsi="Times New Roman" w:cs="Times New Roman"/>
          <w:sz w:val="24"/>
          <w:szCs w:val="24"/>
        </w:rPr>
        <w:t xml:space="preserve"> Următorul exemplu clarifică diferenţa dintre </w:t>
      </w:r>
      <w:r w:rsidR="00995D48">
        <w:rPr>
          <w:rFonts w:ascii="Times New Roman" w:hAnsi="Times New Roman" w:cs="Times New Roman"/>
          <w:i/>
          <w:iCs/>
          <w:sz w:val="24"/>
          <w:szCs w:val="24"/>
        </w:rPr>
        <w:t>pyMEL</w:t>
      </w:r>
      <w:r w:rsidR="00995D48">
        <w:rPr>
          <w:rFonts w:ascii="Times New Roman" w:hAnsi="Times New Roman" w:cs="Times New Roman"/>
          <w:sz w:val="24"/>
          <w:szCs w:val="24"/>
        </w:rPr>
        <w:t xml:space="preserve"> şi </w:t>
      </w:r>
      <w:r w:rsidR="003E60DC">
        <w:rPr>
          <w:rFonts w:ascii="Times New Roman" w:hAnsi="Times New Roman" w:cs="Times New Roman"/>
          <w:i/>
          <w:iCs/>
          <w:sz w:val="24"/>
          <w:szCs w:val="24"/>
        </w:rPr>
        <w:t>maya.c</w:t>
      </w:r>
      <w:r w:rsidR="00995D48">
        <w:rPr>
          <w:rFonts w:ascii="Times New Roman" w:hAnsi="Times New Roman" w:cs="Times New Roman"/>
          <w:i/>
          <w:iCs/>
          <w:sz w:val="24"/>
          <w:szCs w:val="24"/>
        </w:rPr>
        <w:t>mds</w:t>
      </w:r>
      <w:r w:rsidR="00995D48">
        <w:rPr>
          <w:rFonts w:ascii="Times New Roman" w:hAnsi="Times New Roman" w:cs="Times New Roman"/>
          <w:sz w:val="24"/>
          <w:szCs w:val="24"/>
        </w:rPr>
        <w:t>:</w:t>
      </w:r>
    </w:p>
    <w:p w:rsidR="00995D48" w:rsidRDefault="00995D48" w:rsidP="00995D48">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sz w:val="24"/>
          <w:szCs w:val="24"/>
        </w:rPr>
        <w:tab/>
      </w:r>
      <w:r>
        <w:rPr>
          <w:rFonts w:ascii="Times New Roman" w:hAnsi="Times New Roman" w:cs="Times New Roman"/>
          <w:i/>
          <w:iCs/>
          <w:sz w:val="24"/>
          <w:szCs w:val="24"/>
        </w:rPr>
        <w:t># folosind PyMEL</w:t>
      </w:r>
    </w:p>
    <w:p w:rsidR="00995D48" w:rsidRDefault="00995D48" w:rsidP="00995D48">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sz w:val="24"/>
          <w:szCs w:val="24"/>
        </w:rPr>
        <w:tab/>
      </w:r>
      <w:r w:rsidR="00E356B6">
        <w:rPr>
          <w:rFonts w:ascii="Times New Roman" w:hAnsi="Times New Roman" w:cs="Times New Roman"/>
          <w:sz w:val="24"/>
          <w:szCs w:val="24"/>
        </w:rPr>
        <w:t>s</w:t>
      </w:r>
      <w:r>
        <w:rPr>
          <w:rFonts w:ascii="Times New Roman" w:hAnsi="Times New Roman" w:cs="Times New Roman"/>
          <w:i/>
          <w:iCs/>
          <w:sz w:val="24"/>
          <w:szCs w:val="24"/>
        </w:rPr>
        <w:t>cene_nodes = pm.ls (type='transform')</w:t>
      </w:r>
    </w:p>
    <w:p w:rsidR="00995D48" w:rsidRDefault="00995D48" w:rsidP="00995D48">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sidR="00E356B6">
        <w:rPr>
          <w:rFonts w:ascii="Times New Roman" w:hAnsi="Times New Roman" w:cs="Times New Roman"/>
          <w:i/>
          <w:iCs/>
          <w:sz w:val="24"/>
          <w:szCs w:val="24"/>
        </w:rPr>
        <w:t>p</w:t>
      </w:r>
      <w:r w:rsidR="00085BEA">
        <w:rPr>
          <w:rFonts w:ascii="Times New Roman" w:hAnsi="Times New Roman" w:cs="Times New Roman"/>
          <w:i/>
          <w:iCs/>
          <w:sz w:val="24"/>
          <w:szCs w:val="24"/>
        </w:rPr>
        <w:t>rint</w:t>
      </w:r>
      <w:r>
        <w:rPr>
          <w:rFonts w:ascii="Times New Roman" w:hAnsi="Times New Roman" w:cs="Times New Roman"/>
          <w:i/>
          <w:iCs/>
          <w:sz w:val="24"/>
          <w:szCs w:val="24"/>
        </w:rPr>
        <w:t xml:space="preserve"> scene_nodes</w:t>
      </w:r>
    </w:p>
    <w:p w:rsidR="00995D48" w:rsidRDefault="00995D48" w:rsidP="00995D48">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t xml:space="preserve">#Afişează: nt. Transform (u'front'), nt. Transform (u'persp'), nt. Transform (u'side'), </w:t>
      </w:r>
      <w:r>
        <w:rPr>
          <w:rFonts w:ascii="Times New Roman" w:hAnsi="Times New Roman" w:cs="Times New Roman"/>
          <w:i/>
          <w:iCs/>
          <w:sz w:val="24"/>
          <w:szCs w:val="24"/>
        </w:rPr>
        <w:tab/>
        <w:t>nt. Transform (u'top')</w:t>
      </w:r>
    </w:p>
    <w:p w:rsidR="00995D48" w:rsidRDefault="00995D48" w:rsidP="00995D48">
      <w:pPr>
        <w:autoSpaceDE w:val="0"/>
        <w:autoSpaceDN w:val="0"/>
        <w:adjustRightInd w:val="0"/>
        <w:spacing w:after="0" w:line="240" w:lineRule="auto"/>
        <w:jc w:val="both"/>
        <w:rPr>
          <w:rFonts w:ascii="Times New Roman" w:hAnsi="Times New Roman" w:cs="Times New Roman"/>
          <w:i/>
          <w:iCs/>
          <w:sz w:val="24"/>
          <w:szCs w:val="24"/>
        </w:rPr>
      </w:pPr>
    </w:p>
    <w:p w:rsidR="00995D48" w:rsidRDefault="00995D48" w:rsidP="00995D48">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t xml:space="preserve"># folosind </w:t>
      </w:r>
      <w:r w:rsidR="00E356B6">
        <w:rPr>
          <w:rFonts w:ascii="Times New Roman" w:hAnsi="Times New Roman" w:cs="Times New Roman"/>
          <w:i/>
          <w:iCs/>
          <w:sz w:val="24"/>
          <w:szCs w:val="24"/>
        </w:rPr>
        <w:t>maya.cmds</w:t>
      </w:r>
    </w:p>
    <w:p w:rsidR="00995D48" w:rsidRDefault="00E356B6" w:rsidP="00995D48">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t>s</w:t>
      </w:r>
      <w:r w:rsidR="00995D48">
        <w:rPr>
          <w:rFonts w:ascii="Times New Roman" w:hAnsi="Times New Roman" w:cs="Times New Roman"/>
          <w:i/>
          <w:iCs/>
          <w:sz w:val="24"/>
          <w:szCs w:val="24"/>
        </w:rPr>
        <w:t xml:space="preserve">cene_nodes = </w:t>
      </w:r>
      <w:r>
        <w:rPr>
          <w:rFonts w:ascii="Times New Roman" w:hAnsi="Times New Roman" w:cs="Times New Roman"/>
          <w:i/>
          <w:iCs/>
          <w:sz w:val="24"/>
          <w:szCs w:val="24"/>
        </w:rPr>
        <w:t>maya.cmds</w:t>
      </w:r>
      <w:r w:rsidR="00995D48">
        <w:rPr>
          <w:rFonts w:ascii="Times New Roman" w:hAnsi="Times New Roman" w:cs="Times New Roman"/>
          <w:i/>
          <w:iCs/>
          <w:sz w:val="24"/>
          <w:szCs w:val="24"/>
        </w:rPr>
        <w:t>.ls (type='transform')</w:t>
      </w:r>
    </w:p>
    <w:p w:rsidR="00995D48" w:rsidRDefault="00995D48" w:rsidP="00995D48">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r>
      <w:r w:rsidR="00E356B6">
        <w:rPr>
          <w:rFonts w:ascii="Times New Roman" w:hAnsi="Times New Roman" w:cs="Times New Roman"/>
          <w:i/>
          <w:iCs/>
          <w:sz w:val="24"/>
          <w:szCs w:val="24"/>
        </w:rPr>
        <w:t>p</w:t>
      </w:r>
      <w:r w:rsidR="00085BEA">
        <w:rPr>
          <w:rFonts w:ascii="Times New Roman" w:hAnsi="Times New Roman" w:cs="Times New Roman"/>
          <w:i/>
          <w:iCs/>
          <w:sz w:val="24"/>
          <w:szCs w:val="24"/>
        </w:rPr>
        <w:t>rint</w:t>
      </w:r>
      <w:r>
        <w:rPr>
          <w:rFonts w:ascii="Times New Roman" w:hAnsi="Times New Roman" w:cs="Times New Roman"/>
          <w:i/>
          <w:iCs/>
          <w:sz w:val="24"/>
          <w:szCs w:val="24"/>
        </w:rPr>
        <w:t xml:space="preserve"> scene_nodes</w:t>
      </w:r>
    </w:p>
    <w:p w:rsidR="00995D48" w:rsidRDefault="00995D48" w:rsidP="00995D48">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t xml:space="preserve"> [u'front', u'persp', u'side', u'top']</w:t>
      </w:r>
    </w:p>
    <w:p w:rsidR="00995D48" w:rsidRDefault="00995D48" w:rsidP="00995D48">
      <w:pPr>
        <w:autoSpaceDE w:val="0"/>
        <w:autoSpaceDN w:val="0"/>
        <w:adjustRightInd w:val="0"/>
        <w:spacing w:after="0" w:line="240" w:lineRule="auto"/>
        <w:jc w:val="both"/>
        <w:rPr>
          <w:rFonts w:ascii="Times New Roman" w:hAnsi="Times New Roman" w:cs="Times New Roman"/>
          <w:sz w:val="24"/>
          <w:szCs w:val="24"/>
        </w:rPr>
      </w:pPr>
    </w:p>
    <w:p w:rsidR="00995D48" w:rsidRDefault="00995D48" w:rsidP="00995D4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În timp ce comanda </w:t>
      </w:r>
      <w:r>
        <w:rPr>
          <w:rFonts w:ascii="Times New Roman" w:hAnsi="Times New Roman" w:cs="Times New Roman"/>
          <w:i/>
          <w:iCs/>
          <w:sz w:val="24"/>
          <w:szCs w:val="24"/>
        </w:rPr>
        <w:t>ls</w:t>
      </w:r>
      <w:r>
        <w:rPr>
          <w:rFonts w:ascii="Times New Roman" w:hAnsi="Times New Roman" w:cs="Times New Roman"/>
          <w:sz w:val="24"/>
          <w:szCs w:val="24"/>
        </w:rPr>
        <w:t xml:space="preserve"> în modulul </w:t>
      </w:r>
      <w:r w:rsidR="00E356B6">
        <w:rPr>
          <w:rFonts w:ascii="Times New Roman" w:hAnsi="Times New Roman" w:cs="Times New Roman"/>
          <w:i/>
          <w:iCs/>
          <w:sz w:val="24"/>
          <w:szCs w:val="24"/>
        </w:rPr>
        <w:t>maya.c</w:t>
      </w:r>
      <w:r>
        <w:rPr>
          <w:rFonts w:ascii="Times New Roman" w:hAnsi="Times New Roman" w:cs="Times New Roman"/>
          <w:i/>
          <w:iCs/>
          <w:sz w:val="24"/>
          <w:szCs w:val="24"/>
        </w:rPr>
        <w:t xml:space="preserve">mds </w:t>
      </w:r>
      <w:r>
        <w:rPr>
          <w:rFonts w:ascii="Times New Roman" w:hAnsi="Times New Roman" w:cs="Times New Roman"/>
          <w:sz w:val="24"/>
          <w:szCs w:val="24"/>
        </w:rPr>
        <w:t xml:space="preserve">returnează o listă de şiruri Unicode, apelarea modulului </w:t>
      </w:r>
      <w:r>
        <w:rPr>
          <w:rFonts w:ascii="Times New Roman" w:hAnsi="Times New Roman" w:cs="Times New Roman"/>
          <w:i/>
          <w:iCs/>
          <w:sz w:val="24"/>
          <w:szCs w:val="24"/>
        </w:rPr>
        <w:t>PyMEL</w:t>
      </w:r>
      <w:r>
        <w:rPr>
          <w:rFonts w:ascii="Times New Roman" w:hAnsi="Times New Roman" w:cs="Times New Roman"/>
          <w:sz w:val="24"/>
          <w:szCs w:val="24"/>
        </w:rPr>
        <w:t xml:space="preserve"> returnează o listă a unui tip de clasă custom, ce încapsulează date legate de nodurile din Maya.</w:t>
      </w:r>
    </w:p>
    <w:p w:rsidR="00D149BA" w:rsidRDefault="00D149BA" w:rsidP="00995D48">
      <w:pPr>
        <w:autoSpaceDE w:val="0"/>
        <w:autoSpaceDN w:val="0"/>
        <w:adjustRightInd w:val="0"/>
        <w:spacing w:after="0" w:line="360" w:lineRule="auto"/>
        <w:jc w:val="both"/>
        <w:rPr>
          <w:rFonts w:ascii="Times New Roman" w:hAnsi="Times New Roman" w:cs="Times New Roman"/>
          <w:sz w:val="24"/>
          <w:szCs w:val="24"/>
        </w:rPr>
      </w:pPr>
    </w:p>
    <w:p w:rsidR="00995D48" w:rsidRDefault="00995D48" w:rsidP="00995D48">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lastRenderedPageBreak/>
        <w:tab/>
      </w:r>
      <w:r w:rsidR="00E356B6">
        <w:rPr>
          <w:rFonts w:ascii="Times New Roman" w:hAnsi="Times New Roman" w:cs="Times New Roman"/>
          <w:i/>
          <w:iCs/>
          <w:sz w:val="24"/>
          <w:szCs w:val="24"/>
        </w:rPr>
        <w:t>p</w:t>
      </w:r>
      <w:r w:rsidR="00085BEA">
        <w:rPr>
          <w:rFonts w:ascii="Times New Roman" w:hAnsi="Times New Roman" w:cs="Times New Roman"/>
          <w:i/>
          <w:iCs/>
          <w:sz w:val="24"/>
          <w:szCs w:val="24"/>
        </w:rPr>
        <w:t>rint</w:t>
      </w:r>
      <w:r>
        <w:rPr>
          <w:rFonts w:ascii="Times New Roman" w:hAnsi="Times New Roman" w:cs="Times New Roman"/>
          <w:i/>
          <w:iCs/>
          <w:sz w:val="24"/>
          <w:szCs w:val="24"/>
        </w:rPr>
        <w:t xml:space="preserve"> (type (scene_nodes [0]))</w:t>
      </w:r>
    </w:p>
    <w:p w:rsidR="00995D48" w:rsidRDefault="00995D48" w:rsidP="00995D48">
      <w:pPr>
        <w:autoSpaceDE w:val="0"/>
        <w:autoSpaceDN w:val="0"/>
        <w:adjustRightInd w:val="0"/>
        <w:spacing w:after="0" w:line="240" w:lineRule="auto"/>
        <w:jc w:val="both"/>
        <w:rPr>
          <w:rFonts w:ascii="Times New Roman" w:hAnsi="Times New Roman" w:cs="Times New Roman"/>
          <w:i/>
          <w:iCs/>
          <w:sz w:val="24"/>
          <w:szCs w:val="24"/>
        </w:rPr>
      </w:pPr>
      <w:r>
        <w:rPr>
          <w:rFonts w:ascii="Times New Roman" w:hAnsi="Times New Roman" w:cs="Times New Roman"/>
          <w:i/>
          <w:iCs/>
          <w:sz w:val="24"/>
          <w:szCs w:val="24"/>
        </w:rPr>
        <w:tab/>
        <w:t># Afişează</w:t>
      </w:r>
      <w:bookmarkStart w:id="21" w:name="Succesiune_incorectã_de_caractere______"/>
      <w:bookmarkEnd w:id="21"/>
      <w:r>
        <w:rPr>
          <w:rFonts w:ascii="Times New Roman" w:hAnsi="Times New Roman" w:cs="Times New Roman"/>
          <w:i/>
          <w:iCs/>
          <w:sz w:val="24"/>
          <w:szCs w:val="24"/>
        </w:rPr>
        <w:t>: &lt;class 'pymel. Core. Nodetypes. Transform'&gt;</w:t>
      </w:r>
    </w:p>
    <w:p w:rsidR="00995D48" w:rsidRDefault="00995D48" w:rsidP="00995D4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Aceste este un aspect al PyMEL, numit clasă </w:t>
      </w:r>
      <w:r>
        <w:rPr>
          <w:rFonts w:ascii="Times New Roman" w:hAnsi="Times New Roman" w:cs="Times New Roman"/>
          <w:i/>
          <w:iCs/>
          <w:sz w:val="24"/>
          <w:szCs w:val="24"/>
        </w:rPr>
        <w:t xml:space="preserve">PyNode. </w:t>
      </w:r>
      <w:r>
        <w:rPr>
          <w:rFonts w:ascii="Times New Roman" w:hAnsi="Times New Roman" w:cs="Times New Roman"/>
          <w:sz w:val="24"/>
          <w:szCs w:val="24"/>
        </w:rPr>
        <w:t xml:space="preserve">Toate comenzile în modulul </w:t>
      </w:r>
      <w:r>
        <w:rPr>
          <w:rFonts w:ascii="Times New Roman" w:hAnsi="Times New Roman" w:cs="Times New Roman"/>
          <w:i/>
          <w:iCs/>
          <w:sz w:val="24"/>
          <w:szCs w:val="24"/>
        </w:rPr>
        <w:t>pymel. Core</w:t>
      </w:r>
      <w:r>
        <w:rPr>
          <w:rFonts w:ascii="Times New Roman" w:hAnsi="Times New Roman" w:cs="Times New Roman"/>
          <w:sz w:val="24"/>
          <w:szCs w:val="24"/>
        </w:rPr>
        <w:t xml:space="preserve"> ce imită sintaxa </w:t>
      </w:r>
      <w:r w:rsidR="00E356B6">
        <w:rPr>
          <w:rFonts w:ascii="Times New Roman" w:hAnsi="Times New Roman" w:cs="Times New Roman"/>
          <w:i/>
          <w:iCs/>
          <w:sz w:val="24"/>
          <w:szCs w:val="24"/>
        </w:rPr>
        <w:t>maya.cmds</w:t>
      </w:r>
      <w:r>
        <w:rPr>
          <w:rFonts w:ascii="Times New Roman" w:hAnsi="Times New Roman" w:cs="Times New Roman"/>
          <w:sz w:val="24"/>
          <w:szCs w:val="24"/>
        </w:rPr>
        <w:t xml:space="preserve"> returnează obiecte </w:t>
      </w:r>
      <w:r>
        <w:rPr>
          <w:rFonts w:ascii="Times New Roman" w:hAnsi="Times New Roman" w:cs="Times New Roman"/>
          <w:i/>
          <w:iCs/>
          <w:sz w:val="24"/>
          <w:szCs w:val="24"/>
        </w:rPr>
        <w:t>PyNode</w:t>
      </w:r>
      <w:r>
        <w:rPr>
          <w:rFonts w:ascii="Times New Roman" w:hAnsi="Times New Roman" w:cs="Times New Roman"/>
          <w:sz w:val="24"/>
          <w:szCs w:val="24"/>
        </w:rPr>
        <w:t xml:space="preserve"> în loc de şiruri. Motivul pentru acesta abordare este acela de a accesa comenzile în modulul </w:t>
      </w:r>
      <w:r>
        <w:rPr>
          <w:rFonts w:ascii="Times New Roman" w:hAnsi="Times New Roman" w:cs="Times New Roman"/>
          <w:i/>
          <w:iCs/>
          <w:sz w:val="24"/>
          <w:szCs w:val="24"/>
        </w:rPr>
        <w:t>pymel. Core</w:t>
      </w:r>
      <w:r>
        <w:rPr>
          <w:rFonts w:ascii="Times New Roman" w:hAnsi="Times New Roman" w:cs="Times New Roman"/>
          <w:sz w:val="24"/>
          <w:szCs w:val="24"/>
        </w:rPr>
        <w:t xml:space="preserve">, chiar dacă acestea sunt echivalent sintactic în </w:t>
      </w:r>
      <w:r w:rsidR="00E356B6">
        <w:rPr>
          <w:rFonts w:ascii="Times New Roman" w:hAnsi="Times New Roman" w:cs="Times New Roman"/>
          <w:i/>
          <w:iCs/>
          <w:sz w:val="24"/>
          <w:szCs w:val="24"/>
        </w:rPr>
        <w:t>maya.c</w:t>
      </w:r>
      <w:r>
        <w:rPr>
          <w:rFonts w:ascii="Times New Roman" w:hAnsi="Times New Roman" w:cs="Times New Roman"/>
          <w:i/>
          <w:iCs/>
          <w:sz w:val="24"/>
          <w:szCs w:val="24"/>
        </w:rPr>
        <w:t>mds</w:t>
      </w:r>
      <w:r>
        <w:rPr>
          <w:rFonts w:ascii="Times New Roman" w:hAnsi="Times New Roman" w:cs="Times New Roman"/>
          <w:sz w:val="24"/>
          <w:szCs w:val="24"/>
        </w:rPr>
        <w:t>, nu sunt uşor împachetate. Multe dintre acestea sunt derivate din importări sau manual împachetate. Aceste tehnici permit: funcţionalitate garantată; integrare API; accesare uşoară; recrearea comenzilor voluminoase în comenzi cu mai puţin cod; şi chiar şi crearea de funcţii unice în PyMEL.</w:t>
      </w:r>
    </w:p>
    <w:p w:rsidR="00995D48" w:rsidRDefault="00995D48" w:rsidP="00995D4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Obiectul </w:t>
      </w:r>
      <w:r>
        <w:rPr>
          <w:rFonts w:ascii="Times New Roman" w:hAnsi="Times New Roman" w:cs="Times New Roman"/>
          <w:b/>
          <w:bCs/>
          <w:sz w:val="24"/>
          <w:szCs w:val="24"/>
        </w:rPr>
        <w:t xml:space="preserve">PyNode </w:t>
      </w:r>
      <w:r>
        <w:rPr>
          <w:rFonts w:ascii="Times New Roman" w:hAnsi="Times New Roman" w:cs="Times New Roman"/>
          <w:sz w:val="24"/>
          <w:szCs w:val="24"/>
        </w:rPr>
        <w:t xml:space="preserve">este o o clasă împachetată pentru un obiect API ce stă la baza. Fiecare tip de nod în scenă este reprezentat în Maya API, de aceea clasă </w:t>
      </w:r>
      <w:r>
        <w:rPr>
          <w:rFonts w:ascii="Times New Roman" w:hAnsi="Times New Roman" w:cs="Times New Roman"/>
          <w:i/>
          <w:iCs/>
          <w:sz w:val="24"/>
          <w:szCs w:val="24"/>
        </w:rPr>
        <w:t>PyNode</w:t>
      </w:r>
      <w:r>
        <w:rPr>
          <w:rFonts w:ascii="Times New Roman" w:hAnsi="Times New Roman" w:cs="Times New Roman"/>
          <w:sz w:val="24"/>
          <w:szCs w:val="24"/>
        </w:rPr>
        <w:t xml:space="preserve"> este disponibilă să interacţioneze uşor cu multe metode din API. Această abordare </w:t>
      </w:r>
      <w:r w:rsidR="00E356B6">
        <w:rPr>
          <w:rFonts w:ascii="Times New Roman" w:hAnsi="Times New Roman" w:cs="Times New Roman"/>
          <w:sz w:val="24"/>
          <w:szCs w:val="24"/>
        </w:rPr>
        <w:t>le asigură programatorilor</w:t>
      </w:r>
      <w:r>
        <w:rPr>
          <w:rFonts w:ascii="Times New Roman" w:hAnsi="Times New Roman" w:cs="Times New Roman"/>
          <w:sz w:val="24"/>
          <w:szCs w:val="24"/>
        </w:rPr>
        <w:t xml:space="preserve"> cu câteva funcţionalităţi interesante:</w:t>
      </w:r>
    </w:p>
    <w:p w:rsidR="00995D48" w:rsidRDefault="00995D48" w:rsidP="001F1E09">
      <w:pPr>
        <w:numPr>
          <w:ilvl w:val="0"/>
          <w:numId w:val="14"/>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codul poate fi scri mult mai " pythonically", precum atributele din </w:t>
      </w:r>
      <w:r>
        <w:rPr>
          <w:rFonts w:ascii="Times New Roman" w:hAnsi="Times New Roman" w:cs="Times New Roman"/>
          <w:i/>
          <w:iCs/>
          <w:sz w:val="24"/>
          <w:szCs w:val="24"/>
        </w:rPr>
        <w:t>PyNode</w:t>
      </w:r>
      <w:r>
        <w:rPr>
          <w:rFonts w:ascii="Times New Roman" w:hAnsi="Times New Roman" w:cs="Times New Roman"/>
          <w:sz w:val="24"/>
          <w:szCs w:val="24"/>
        </w:rPr>
        <w:t xml:space="preserve"> sunt accesate prin intermediul atributelor referinţelor.</w:t>
      </w:r>
    </w:p>
    <w:p w:rsidR="00995D48" w:rsidRDefault="00995D48" w:rsidP="001F1E09">
      <w:pPr>
        <w:numPr>
          <w:ilvl w:val="0"/>
          <w:numId w:val="14"/>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obiectele </w:t>
      </w:r>
      <w:r>
        <w:rPr>
          <w:rFonts w:ascii="Times New Roman" w:hAnsi="Times New Roman" w:cs="Times New Roman"/>
          <w:i/>
          <w:iCs/>
          <w:sz w:val="24"/>
          <w:szCs w:val="24"/>
        </w:rPr>
        <w:t>PyNode</w:t>
      </w:r>
      <w:r>
        <w:rPr>
          <w:rFonts w:ascii="Times New Roman" w:hAnsi="Times New Roman" w:cs="Times New Roman"/>
          <w:sz w:val="24"/>
          <w:szCs w:val="24"/>
        </w:rPr>
        <w:t xml:space="preserve"> încorporează metodele împachetate API ce pot câteodată fi mult mai rapide decât cele din </w:t>
      </w:r>
      <w:r w:rsidR="00E356B6">
        <w:rPr>
          <w:rFonts w:ascii="Times New Roman" w:hAnsi="Times New Roman" w:cs="Times New Roman"/>
          <w:i/>
          <w:iCs/>
          <w:sz w:val="24"/>
          <w:szCs w:val="24"/>
        </w:rPr>
        <w:t>maya.cmds</w:t>
      </w:r>
      <w:r>
        <w:rPr>
          <w:rFonts w:ascii="Times New Roman" w:hAnsi="Times New Roman" w:cs="Times New Roman"/>
          <w:i/>
          <w:iCs/>
          <w:sz w:val="24"/>
          <w:szCs w:val="24"/>
        </w:rPr>
        <w:t>.</w:t>
      </w:r>
    </w:p>
    <w:p w:rsidR="00995D48" w:rsidRDefault="00995D48" w:rsidP="001F1E09">
      <w:pPr>
        <w:numPr>
          <w:ilvl w:val="0"/>
          <w:numId w:val="14"/>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deoarece obiectele din </w:t>
      </w:r>
      <w:r>
        <w:rPr>
          <w:rFonts w:ascii="Times New Roman" w:hAnsi="Times New Roman" w:cs="Times New Roman"/>
          <w:i/>
          <w:iCs/>
          <w:sz w:val="24"/>
          <w:szCs w:val="24"/>
        </w:rPr>
        <w:t>PyNode</w:t>
      </w:r>
      <w:r>
        <w:rPr>
          <w:rFonts w:ascii="Times New Roman" w:hAnsi="Times New Roman" w:cs="Times New Roman"/>
          <w:sz w:val="24"/>
          <w:szCs w:val="24"/>
        </w:rPr>
        <w:t xml:space="preserve"> au identităţi unice, este uşo</w:t>
      </w:r>
      <w:r w:rsidR="00DB41BF">
        <w:rPr>
          <w:rFonts w:ascii="Times New Roman" w:hAnsi="Times New Roman" w:cs="Times New Roman"/>
          <w:sz w:val="24"/>
          <w:szCs w:val="24"/>
        </w:rPr>
        <w:t>a</w:t>
      </w:r>
      <w:r>
        <w:rPr>
          <w:rFonts w:ascii="Times New Roman" w:hAnsi="Times New Roman" w:cs="Times New Roman"/>
          <w:sz w:val="24"/>
          <w:szCs w:val="24"/>
        </w:rPr>
        <w:t>r</w:t>
      </w:r>
      <w:r w:rsidR="00E356B6">
        <w:rPr>
          <w:rFonts w:ascii="Times New Roman" w:hAnsi="Times New Roman" w:cs="Times New Roman"/>
          <w:sz w:val="24"/>
          <w:szCs w:val="24"/>
        </w:rPr>
        <w:t>ă</w:t>
      </w:r>
      <w:r>
        <w:rPr>
          <w:rFonts w:ascii="Times New Roman" w:hAnsi="Times New Roman" w:cs="Times New Roman"/>
          <w:sz w:val="24"/>
          <w:szCs w:val="24"/>
        </w:rPr>
        <w:t xml:space="preserve"> </w:t>
      </w:r>
      <w:r w:rsidR="00E356B6">
        <w:rPr>
          <w:rFonts w:ascii="Times New Roman" w:hAnsi="Times New Roman" w:cs="Times New Roman"/>
          <w:sz w:val="24"/>
          <w:szCs w:val="24"/>
        </w:rPr>
        <w:t>folosirea lor</w:t>
      </w:r>
      <w:r>
        <w:rPr>
          <w:rFonts w:ascii="Times New Roman" w:hAnsi="Times New Roman" w:cs="Times New Roman"/>
          <w:sz w:val="24"/>
          <w:szCs w:val="24"/>
        </w:rPr>
        <w:t xml:space="preserve"> în cod şi mult mai sigure decât atunci când lucrăm cu numele obiectelor.</w:t>
      </w:r>
    </w:p>
    <w:p w:rsidR="00995D48" w:rsidRDefault="00995D48" w:rsidP="001F1E09">
      <w:pPr>
        <w:numPr>
          <w:ilvl w:val="0"/>
          <w:numId w:val="14"/>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operaţiile bazate pe API tind să fie mult mai rapide decât operaţiile de procesare a şirurilor.</w:t>
      </w:r>
    </w:p>
    <w:p w:rsidR="00D149BA" w:rsidRPr="000D5370" w:rsidRDefault="00D149BA" w:rsidP="00D149BA">
      <w:pPr>
        <w:autoSpaceDE w:val="0"/>
        <w:autoSpaceDN w:val="0"/>
        <w:adjustRightInd w:val="0"/>
        <w:spacing w:after="0" w:line="360" w:lineRule="auto"/>
        <w:ind w:left="720"/>
        <w:jc w:val="both"/>
        <w:rPr>
          <w:rFonts w:ascii="Times New Roman" w:hAnsi="Times New Roman" w:cs="Times New Roman"/>
          <w:sz w:val="24"/>
          <w:szCs w:val="24"/>
        </w:rPr>
      </w:pPr>
    </w:p>
    <w:p w:rsidR="00995D48" w:rsidRDefault="000F038F" w:rsidP="00995D48">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Avantaje şi dezavantaje</w:t>
      </w:r>
    </w:p>
    <w:p w:rsidR="00995D48" w:rsidRDefault="00995D48" w:rsidP="00995D4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iCs/>
          <w:sz w:val="24"/>
          <w:szCs w:val="24"/>
        </w:rPr>
        <w:t xml:space="preserve">PyMel </w:t>
      </w:r>
      <w:r>
        <w:rPr>
          <w:rFonts w:ascii="Times New Roman" w:hAnsi="Times New Roman" w:cs="Times New Roman"/>
          <w:sz w:val="24"/>
          <w:szCs w:val="24"/>
        </w:rPr>
        <w:t xml:space="preserve">oferă câteva avantaje în comparaţie cu </w:t>
      </w:r>
      <w:r w:rsidR="00E356B6">
        <w:rPr>
          <w:rFonts w:ascii="Times New Roman" w:hAnsi="Times New Roman" w:cs="Times New Roman"/>
          <w:i/>
          <w:iCs/>
          <w:sz w:val="24"/>
          <w:szCs w:val="24"/>
        </w:rPr>
        <w:t>maya.cmds</w:t>
      </w:r>
      <w:r w:rsidR="00E356B6">
        <w:rPr>
          <w:rFonts w:ascii="Times New Roman" w:hAnsi="Times New Roman" w:cs="Times New Roman"/>
          <w:sz w:val="24"/>
          <w:szCs w:val="24"/>
        </w:rPr>
        <w:t>, care îl pot</w:t>
      </w:r>
      <w:r>
        <w:rPr>
          <w:rFonts w:ascii="Times New Roman" w:hAnsi="Times New Roman" w:cs="Times New Roman"/>
          <w:sz w:val="24"/>
          <w:szCs w:val="24"/>
        </w:rPr>
        <w:t xml:space="preserve"> face o investiţie utilă pentru proiectele de orice dimensiune. Unele dintre aceste avantaje sunt:</w:t>
      </w:r>
    </w:p>
    <w:p w:rsidR="00995D48" w:rsidRDefault="00995D48" w:rsidP="001F1E09">
      <w:pPr>
        <w:numPr>
          <w:ilvl w:val="0"/>
          <w:numId w:val="1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programatorii experimentaţi în limbajul de programare Python pot învăţa într-un timp mult mai scurt </w:t>
      </w:r>
      <w:r>
        <w:rPr>
          <w:rFonts w:ascii="Times New Roman" w:hAnsi="Times New Roman" w:cs="Times New Roman"/>
          <w:i/>
          <w:iCs/>
          <w:sz w:val="24"/>
          <w:szCs w:val="24"/>
        </w:rPr>
        <w:t xml:space="preserve">PyMEL </w:t>
      </w:r>
      <w:r>
        <w:rPr>
          <w:rFonts w:ascii="Times New Roman" w:hAnsi="Times New Roman" w:cs="Times New Roman"/>
          <w:sz w:val="24"/>
          <w:szCs w:val="24"/>
        </w:rPr>
        <w:t>datorită faptului că este obiect-orientat.</w:t>
      </w:r>
    </w:p>
    <w:p w:rsidR="00995D48" w:rsidRDefault="00995D48" w:rsidP="001F1E09">
      <w:pPr>
        <w:numPr>
          <w:ilvl w:val="0"/>
          <w:numId w:val="1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sintaxa </w:t>
      </w:r>
      <w:r>
        <w:rPr>
          <w:rFonts w:ascii="Times New Roman" w:hAnsi="Times New Roman" w:cs="Times New Roman"/>
          <w:i/>
          <w:iCs/>
          <w:sz w:val="24"/>
          <w:szCs w:val="24"/>
        </w:rPr>
        <w:t>PyMEL</w:t>
      </w:r>
      <w:r>
        <w:rPr>
          <w:rFonts w:ascii="Times New Roman" w:hAnsi="Times New Roman" w:cs="Times New Roman"/>
          <w:sz w:val="24"/>
          <w:szCs w:val="24"/>
        </w:rPr>
        <w:t xml:space="preserve"> tinde să fie un pic mai clară şi codul creat un pic mai organizat.</w:t>
      </w:r>
    </w:p>
    <w:p w:rsidR="00995D48" w:rsidRDefault="00995D48" w:rsidP="001F1E09">
      <w:pPr>
        <w:numPr>
          <w:ilvl w:val="0"/>
          <w:numId w:val="1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viteza de executare este garantată în unele cazuri datorită hibridizării API.</w:t>
      </w:r>
    </w:p>
    <w:p w:rsidR="00995D48" w:rsidRDefault="00995D48" w:rsidP="001F1E09">
      <w:pPr>
        <w:numPr>
          <w:ilvl w:val="0"/>
          <w:numId w:val="13"/>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pachetele </w:t>
      </w:r>
      <w:r>
        <w:rPr>
          <w:rFonts w:ascii="Times New Roman" w:hAnsi="Times New Roman" w:cs="Times New Roman"/>
          <w:i/>
          <w:iCs/>
          <w:sz w:val="24"/>
          <w:szCs w:val="24"/>
        </w:rPr>
        <w:t xml:space="preserve">pymel </w:t>
      </w:r>
      <w:r>
        <w:rPr>
          <w:rFonts w:ascii="Times New Roman" w:hAnsi="Times New Roman" w:cs="Times New Roman"/>
          <w:sz w:val="24"/>
          <w:szCs w:val="24"/>
        </w:rPr>
        <w:t>sunt "open source" ceea ce înseamnă faptul că utilizatorii le pot modifica după nevoile lor şi le pot repara în cazul în care nu funcţionează corect.</w:t>
      </w:r>
    </w:p>
    <w:p w:rsidR="00995D48" w:rsidRDefault="00995D48" w:rsidP="00995D48">
      <w:pPr>
        <w:autoSpaceDE w:val="0"/>
        <w:autoSpaceDN w:val="0"/>
        <w:adjustRightInd w:val="0"/>
        <w:spacing w:after="0" w:line="360" w:lineRule="auto"/>
        <w:ind w:left="720"/>
        <w:jc w:val="both"/>
        <w:rPr>
          <w:rFonts w:ascii="Times New Roman" w:hAnsi="Times New Roman" w:cs="Times New Roman"/>
          <w:sz w:val="24"/>
          <w:szCs w:val="24"/>
        </w:rPr>
      </w:pPr>
    </w:p>
    <w:p w:rsidR="00D149BA" w:rsidRDefault="00D149BA" w:rsidP="00995D48">
      <w:pPr>
        <w:autoSpaceDE w:val="0"/>
        <w:autoSpaceDN w:val="0"/>
        <w:adjustRightInd w:val="0"/>
        <w:spacing w:after="0" w:line="360" w:lineRule="auto"/>
        <w:ind w:left="720"/>
        <w:jc w:val="both"/>
        <w:rPr>
          <w:rFonts w:ascii="Times New Roman" w:hAnsi="Times New Roman" w:cs="Times New Roman"/>
          <w:sz w:val="24"/>
          <w:szCs w:val="24"/>
        </w:rPr>
      </w:pPr>
    </w:p>
    <w:p w:rsidR="00D149BA" w:rsidRDefault="00D149BA" w:rsidP="00995D48">
      <w:pPr>
        <w:autoSpaceDE w:val="0"/>
        <w:autoSpaceDN w:val="0"/>
        <w:adjustRightInd w:val="0"/>
        <w:spacing w:after="0" w:line="360" w:lineRule="auto"/>
        <w:ind w:left="720"/>
        <w:jc w:val="both"/>
        <w:rPr>
          <w:rFonts w:ascii="Times New Roman" w:hAnsi="Times New Roman" w:cs="Times New Roman"/>
          <w:sz w:val="24"/>
          <w:szCs w:val="24"/>
        </w:rPr>
      </w:pPr>
    </w:p>
    <w:p w:rsidR="00995D48" w:rsidRDefault="00995D48" w:rsidP="00995D48">
      <w:pPr>
        <w:autoSpaceDE w:val="0"/>
        <w:autoSpaceDN w:val="0"/>
        <w:adjustRightInd w:val="0"/>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În schimb </w:t>
      </w:r>
      <w:r>
        <w:rPr>
          <w:rFonts w:ascii="Times New Roman" w:hAnsi="Times New Roman" w:cs="Times New Roman"/>
          <w:i/>
          <w:iCs/>
          <w:sz w:val="24"/>
          <w:szCs w:val="24"/>
        </w:rPr>
        <w:t xml:space="preserve">PyMEL </w:t>
      </w:r>
      <w:r>
        <w:rPr>
          <w:rFonts w:ascii="Times New Roman" w:hAnsi="Times New Roman" w:cs="Times New Roman"/>
          <w:sz w:val="24"/>
          <w:szCs w:val="24"/>
        </w:rPr>
        <w:t xml:space="preserve">are şi câteva dezavantaje </w:t>
      </w:r>
      <w:r w:rsidR="00E356B6">
        <w:rPr>
          <w:rFonts w:ascii="Times New Roman" w:hAnsi="Times New Roman" w:cs="Times New Roman"/>
          <w:sz w:val="24"/>
          <w:szCs w:val="24"/>
        </w:rPr>
        <w:t>în comparaţie</w:t>
      </w:r>
      <w:r>
        <w:rPr>
          <w:rFonts w:ascii="Times New Roman" w:hAnsi="Times New Roman" w:cs="Times New Roman"/>
          <w:sz w:val="24"/>
          <w:szCs w:val="24"/>
        </w:rPr>
        <w:t xml:space="preserve"> cu </w:t>
      </w:r>
      <w:r w:rsidR="00E356B6">
        <w:rPr>
          <w:rFonts w:ascii="Times New Roman" w:hAnsi="Times New Roman" w:cs="Times New Roman"/>
          <w:i/>
          <w:iCs/>
          <w:sz w:val="24"/>
          <w:szCs w:val="24"/>
        </w:rPr>
        <w:t>maya.cmds</w:t>
      </w:r>
      <w:r>
        <w:rPr>
          <w:rFonts w:ascii="Times New Roman" w:hAnsi="Times New Roman" w:cs="Times New Roman"/>
          <w:sz w:val="24"/>
          <w:szCs w:val="24"/>
        </w:rPr>
        <w:t xml:space="preserve">: </w:t>
      </w:r>
    </w:p>
    <w:p w:rsidR="00995D48" w:rsidRDefault="00995D48" w:rsidP="001F1E09">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programatorii din MEL au foarte mult de învăţat despre programarea orientată pe obiect ceea ce poate duce la descurajare, şi la o perioadă în care producţia poate fi blocată.</w:t>
      </w:r>
    </w:p>
    <w:p w:rsidR="00995D48" w:rsidRDefault="00995D48" w:rsidP="001F1E09">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comunitatea </w:t>
      </w:r>
      <w:r>
        <w:rPr>
          <w:rFonts w:ascii="Times New Roman" w:hAnsi="Times New Roman" w:cs="Times New Roman"/>
          <w:i/>
          <w:iCs/>
          <w:sz w:val="24"/>
          <w:szCs w:val="24"/>
        </w:rPr>
        <w:t xml:space="preserve">PyMEL </w:t>
      </w:r>
      <w:r>
        <w:rPr>
          <w:rFonts w:ascii="Times New Roman" w:hAnsi="Times New Roman" w:cs="Times New Roman"/>
          <w:sz w:val="24"/>
          <w:szCs w:val="24"/>
        </w:rPr>
        <w:t>este foarte mică ceea ce înseamnă găsirea rezolvării problemelor poate fi dificilă.</w:t>
      </w:r>
    </w:p>
    <w:p w:rsidR="00995D48" w:rsidRDefault="00995D48" w:rsidP="001F1E09">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în unele cazuri, vit</w:t>
      </w:r>
      <w:r w:rsidR="00E356B6">
        <w:rPr>
          <w:rFonts w:ascii="Times New Roman" w:hAnsi="Times New Roman" w:cs="Times New Roman"/>
          <w:sz w:val="24"/>
          <w:szCs w:val="24"/>
        </w:rPr>
        <w:t>eza de executare poate scădeaş p</w:t>
      </w:r>
      <w:r>
        <w:rPr>
          <w:rFonts w:ascii="Times New Roman" w:hAnsi="Times New Roman" w:cs="Times New Roman"/>
          <w:sz w:val="24"/>
          <w:szCs w:val="24"/>
        </w:rPr>
        <w:t xml:space="preserve">rocesarea unui număr mare de componente, pentru instanţe, poate fi mult mai înceată utilizând </w:t>
      </w:r>
      <w:r>
        <w:rPr>
          <w:rFonts w:ascii="Times New Roman" w:hAnsi="Times New Roman" w:cs="Times New Roman"/>
          <w:i/>
          <w:iCs/>
          <w:sz w:val="24"/>
          <w:szCs w:val="24"/>
        </w:rPr>
        <w:t>PyMEL</w:t>
      </w:r>
      <w:r>
        <w:rPr>
          <w:rFonts w:ascii="Times New Roman" w:hAnsi="Times New Roman" w:cs="Times New Roman"/>
          <w:sz w:val="24"/>
          <w:szCs w:val="24"/>
        </w:rPr>
        <w:t>, depinzând de operaţia specifică.</w:t>
      </w:r>
    </w:p>
    <w:p w:rsidR="00E356B6" w:rsidRDefault="00E356B6" w:rsidP="001F1E09">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dezvoltatorii softului Autodesk Maya nu au implementat acest modul ca modul oficial deoarece acesta reprezintă neclarităţi.</w:t>
      </w:r>
    </w:p>
    <w:p w:rsidR="00995D48" w:rsidRDefault="00995D48" w:rsidP="001F1E09">
      <w:pPr>
        <w:numPr>
          <w:ilvl w:val="0"/>
          <w:numId w:val="1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deoarece pachetele </w:t>
      </w:r>
      <w:r>
        <w:rPr>
          <w:rFonts w:ascii="Times New Roman" w:hAnsi="Times New Roman" w:cs="Times New Roman"/>
          <w:i/>
          <w:iCs/>
          <w:sz w:val="24"/>
          <w:szCs w:val="24"/>
        </w:rPr>
        <w:t>pymel</w:t>
      </w:r>
      <w:r>
        <w:rPr>
          <w:rFonts w:ascii="Times New Roman" w:hAnsi="Times New Roman" w:cs="Times New Roman"/>
          <w:sz w:val="24"/>
          <w:szCs w:val="24"/>
        </w:rPr>
        <w:t xml:space="preserve"> sunt "open source", este posibilă situaţia în care un fişier să fie diferit de la o versiune la alta.</w:t>
      </w:r>
    </w:p>
    <w:p w:rsidR="00F22410" w:rsidRPr="00995D48" w:rsidRDefault="00F22410" w:rsidP="00995D48">
      <w:pPr>
        <w:pStyle w:val="NoSpacing"/>
        <w:spacing w:line="360" w:lineRule="auto"/>
        <w:jc w:val="both"/>
      </w:pPr>
    </w:p>
    <w:p w:rsidR="00F22410" w:rsidRDefault="00F22410" w:rsidP="00EB7FF1">
      <w:pPr>
        <w:pStyle w:val="NoSpacing"/>
        <w:spacing w:line="360" w:lineRule="auto"/>
        <w:jc w:val="both"/>
      </w:pPr>
    </w:p>
    <w:p w:rsidR="00104688" w:rsidRDefault="00104688" w:rsidP="00EB7FF1">
      <w:pPr>
        <w:pStyle w:val="NoSpacing"/>
        <w:spacing w:line="360" w:lineRule="auto"/>
        <w:jc w:val="both"/>
      </w:pPr>
    </w:p>
    <w:p w:rsidR="00104688" w:rsidRDefault="00104688" w:rsidP="00EB7FF1">
      <w:pPr>
        <w:pStyle w:val="NoSpacing"/>
        <w:spacing w:line="360" w:lineRule="auto"/>
        <w:jc w:val="both"/>
      </w:pPr>
    </w:p>
    <w:p w:rsidR="00104688" w:rsidRDefault="00104688" w:rsidP="00EB7FF1">
      <w:pPr>
        <w:pStyle w:val="NoSpacing"/>
        <w:spacing w:line="360" w:lineRule="auto"/>
        <w:jc w:val="both"/>
      </w:pPr>
    </w:p>
    <w:p w:rsidR="0081195A" w:rsidRDefault="0081195A" w:rsidP="00EB7FF1">
      <w:pPr>
        <w:pStyle w:val="NoSpacing"/>
        <w:spacing w:line="360" w:lineRule="auto"/>
        <w:jc w:val="both"/>
      </w:pPr>
    </w:p>
    <w:p w:rsidR="0081195A" w:rsidRDefault="0081195A" w:rsidP="00A86D76">
      <w:pPr>
        <w:pStyle w:val="NoSpacing"/>
        <w:spacing w:line="360" w:lineRule="auto"/>
      </w:pPr>
    </w:p>
    <w:p w:rsidR="00572736" w:rsidRDefault="00572736" w:rsidP="00A86D76">
      <w:pPr>
        <w:pStyle w:val="NoSpacing"/>
        <w:spacing w:line="360" w:lineRule="auto"/>
      </w:pPr>
    </w:p>
    <w:p w:rsidR="00572736" w:rsidRDefault="00572736" w:rsidP="00A86D76">
      <w:pPr>
        <w:pStyle w:val="NoSpacing"/>
        <w:spacing w:line="360" w:lineRule="auto"/>
      </w:pPr>
    </w:p>
    <w:p w:rsidR="000A48D5" w:rsidRDefault="000A48D5" w:rsidP="00A86D76">
      <w:pPr>
        <w:pStyle w:val="NoSpacing"/>
        <w:spacing w:line="360" w:lineRule="auto"/>
      </w:pPr>
    </w:p>
    <w:p w:rsidR="00995D48" w:rsidRDefault="00995D48" w:rsidP="00A86D76">
      <w:pPr>
        <w:pStyle w:val="NoSpacing"/>
        <w:spacing w:line="360" w:lineRule="auto"/>
      </w:pPr>
    </w:p>
    <w:p w:rsidR="00995D48" w:rsidRDefault="00995D48" w:rsidP="00A86D76">
      <w:pPr>
        <w:pStyle w:val="NoSpacing"/>
        <w:spacing w:line="360" w:lineRule="auto"/>
      </w:pPr>
    </w:p>
    <w:p w:rsidR="00995D48" w:rsidRDefault="00995D48" w:rsidP="00A86D76">
      <w:pPr>
        <w:pStyle w:val="NoSpacing"/>
        <w:spacing w:line="360" w:lineRule="auto"/>
      </w:pPr>
    </w:p>
    <w:p w:rsidR="00995D48" w:rsidRDefault="00995D48" w:rsidP="00A86D76">
      <w:pPr>
        <w:pStyle w:val="NoSpacing"/>
        <w:spacing w:line="360" w:lineRule="auto"/>
      </w:pPr>
    </w:p>
    <w:p w:rsidR="000D5370" w:rsidRDefault="000D5370" w:rsidP="00A86D76">
      <w:pPr>
        <w:pStyle w:val="NoSpacing"/>
        <w:spacing w:line="360" w:lineRule="auto"/>
      </w:pPr>
    </w:p>
    <w:p w:rsidR="000D5370" w:rsidRDefault="000D5370" w:rsidP="00A86D76">
      <w:pPr>
        <w:pStyle w:val="NoSpacing"/>
        <w:spacing w:line="360" w:lineRule="auto"/>
      </w:pPr>
    </w:p>
    <w:p w:rsidR="000D5370" w:rsidRDefault="000D5370" w:rsidP="00A86D76">
      <w:pPr>
        <w:pStyle w:val="NoSpacing"/>
        <w:spacing w:line="360" w:lineRule="auto"/>
      </w:pPr>
    </w:p>
    <w:p w:rsidR="000D5370" w:rsidRPr="00E32A1B" w:rsidRDefault="000D5370" w:rsidP="00A86D76">
      <w:pPr>
        <w:pStyle w:val="NoSpacing"/>
        <w:spacing w:line="360" w:lineRule="auto"/>
      </w:pPr>
    </w:p>
    <w:p w:rsidR="00A9020D" w:rsidRPr="00E32A1B" w:rsidRDefault="00A9020D" w:rsidP="00A86D76">
      <w:pPr>
        <w:pStyle w:val="NoSpacing"/>
        <w:spacing w:line="360" w:lineRule="auto"/>
      </w:pPr>
    </w:p>
    <w:p w:rsidR="00E5217A" w:rsidRPr="000D5370" w:rsidRDefault="00E5217A" w:rsidP="000D5370">
      <w:pPr>
        <w:pStyle w:val="Heading1"/>
        <w:spacing w:line="360" w:lineRule="auto"/>
        <w:rPr>
          <w:rFonts w:cs="Times New Roman"/>
          <w:szCs w:val="30"/>
        </w:rPr>
      </w:pPr>
      <w:bookmarkStart w:id="22" w:name="_Toc377983399"/>
      <w:r w:rsidRPr="003A0A72">
        <w:rPr>
          <w:rFonts w:cs="Times New Roman"/>
          <w:szCs w:val="30"/>
        </w:rPr>
        <w:lastRenderedPageBreak/>
        <w:t xml:space="preserve">Capitolul 3.  </w:t>
      </w:r>
      <w:r w:rsidR="00CC75A8">
        <w:rPr>
          <w:rFonts w:cs="Times New Roman"/>
          <w:szCs w:val="30"/>
        </w:rPr>
        <w:t xml:space="preserve">Plugin - </w:t>
      </w:r>
      <w:r w:rsidR="001B5F8C">
        <w:rPr>
          <w:rFonts w:cs="Times New Roman"/>
          <w:szCs w:val="30"/>
        </w:rPr>
        <w:t>"</w:t>
      </w:r>
      <w:r w:rsidR="00CC75A8">
        <w:rPr>
          <w:rFonts w:cs="Times New Roman"/>
          <w:szCs w:val="30"/>
        </w:rPr>
        <w:t>Creare M</w:t>
      </w:r>
      <w:r w:rsidR="0042013C">
        <w:rPr>
          <w:rFonts w:cs="Times New Roman"/>
          <w:szCs w:val="30"/>
        </w:rPr>
        <w:t>ediu</w:t>
      </w:r>
      <w:r w:rsidR="001B5F8C">
        <w:rPr>
          <w:rFonts w:cs="Times New Roman"/>
          <w:szCs w:val="30"/>
        </w:rPr>
        <w:t>"</w:t>
      </w:r>
      <w:r w:rsidR="00610A3C">
        <w:rPr>
          <w:rFonts w:cs="Times New Roman"/>
          <w:szCs w:val="30"/>
        </w:rPr>
        <w:t>. Descriere ş</w:t>
      </w:r>
      <w:r w:rsidR="00BF06B1">
        <w:rPr>
          <w:rFonts w:cs="Times New Roman"/>
          <w:szCs w:val="30"/>
        </w:rPr>
        <w:t>i funcţ</w:t>
      </w:r>
      <w:r w:rsidRPr="003A0A72">
        <w:rPr>
          <w:rFonts w:cs="Times New Roman"/>
          <w:szCs w:val="30"/>
        </w:rPr>
        <w:t>ionalitate</w:t>
      </w:r>
      <w:bookmarkEnd w:id="22"/>
    </w:p>
    <w:p w:rsidR="00E5217A" w:rsidRPr="00A45AAB" w:rsidRDefault="00E5217A" w:rsidP="00A86D76">
      <w:pPr>
        <w:pStyle w:val="NoSpacing"/>
        <w:spacing w:line="360" w:lineRule="auto"/>
      </w:pPr>
    </w:p>
    <w:p w:rsidR="007D3960" w:rsidRPr="00513BD8" w:rsidRDefault="00A614D5" w:rsidP="00DB41BF">
      <w:pPr>
        <w:pStyle w:val="NoSpacing"/>
        <w:spacing w:line="360" w:lineRule="auto"/>
        <w:jc w:val="both"/>
        <w:rPr>
          <w:rFonts w:cs="Times New Roman"/>
          <w:szCs w:val="24"/>
        </w:rPr>
      </w:pPr>
      <w:r>
        <w:tab/>
      </w:r>
      <w:r w:rsidR="007D3960" w:rsidRPr="00513BD8">
        <w:rPr>
          <w:rFonts w:cs="Times New Roman"/>
          <w:szCs w:val="24"/>
        </w:rPr>
        <w:t>În capitolele 1 şi 2 s-a făcut cunoscut ce reprezintă CGI (Computer generated imagery), ce putem realiza cu aplicaţia Autodesk Maya, ce înseamnă cuvântul Plugin în sine, cum este introdus, cum interacţionează şi cum se execută limbajul de programare Python în software Autodesk Maya. În plus, s-a mai discutat despre diferenţele principale dintre limbajul de programare Python şi alte limbaje de programare, despre programarea obiect-orientată în Maya, diferenţele dintre programarea obiect-orientată şi cea procedurală, despre cum se creează un modul şi importanţa căii în Python. Totodată, am reliefat multe despre noţiunile de bază ale implementării unei clase în Python, despre moştenire şi despre setul de tool-uri PyMEL care a fost creat pentru a accesa clase încorporate în software Maya.</w:t>
      </w:r>
    </w:p>
    <w:p w:rsidR="000D5370" w:rsidRDefault="007D3960" w:rsidP="00DB41BF">
      <w:pPr>
        <w:autoSpaceDE w:val="0"/>
        <w:autoSpaceDN w:val="0"/>
        <w:adjustRightInd w:val="0"/>
        <w:spacing w:after="0" w:line="360" w:lineRule="auto"/>
        <w:jc w:val="both"/>
        <w:rPr>
          <w:rFonts w:ascii="Times New Roman" w:hAnsi="Times New Roman" w:cs="Times New Roman"/>
          <w:sz w:val="24"/>
          <w:szCs w:val="24"/>
        </w:rPr>
      </w:pPr>
      <w:r w:rsidRPr="00513BD8">
        <w:rPr>
          <w:rFonts w:ascii="Times New Roman" w:hAnsi="Times New Roman" w:cs="Times New Roman"/>
          <w:sz w:val="24"/>
          <w:szCs w:val="24"/>
        </w:rPr>
        <w:tab/>
        <w:t>În acest capitol se va prezenta funcţionalitatea unui Plugin care trece prin toate punctele de teorie prezentate în capitolele anterioare.</w:t>
      </w:r>
    </w:p>
    <w:p w:rsidR="00513BD8" w:rsidRPr="00513BD8" w:rsidRDefault="00DB41BF" w:rsidP="00DB41BF">
      <w:pPr>
        <w:tabs>
          <w:tab w:val="left" w:pos="5430"/>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rsidR="000D5370" w:rsidRPr="000D5370" w:rsidRDefault="00610A3C" w:rsidP="000D5370">
      <w:pPr>
        <w:pStyle w:val="Heading2"/>
        <w:spacing w:line="360" w:lineRule="auto"/>
        <w:jc w:val="both"/>
      </w:pPr>
      <w:bookmarkStart w:id="23" w:name="_Toc377983400"/>
      <w:r>
        <w:t>Descrierea ş</w:t>
      </w:r>
      <w:r w:rsidR="00BF06B1">
        <w:t>i funcţ</w:t>
      </w:r>
      <w:r w:rsidR="0079613B">
        <w:t>ionalitatea Plug</w:t>
      </w:r>
      <w:r w:rsidR="001A2DC2">
        <w:t>-</w:t>
      </w:r>
      <w:r w:rsidR="0079613B">
        <w:t>inului</w:t>
      </w:r>
      <w:r w:rsidR="00402E91">
        <w:t xml:space="preserve"> </w:t>
      </w:r>
      <w:r w:rsidR="001B5F8C">
        <w:t>"</w:t>
      </w:r>
      <w:r w:rsidR="00402E91">
        <w:t>Creare Mediu</w:t>
      </w:r>
      <w:r w:rsidR="001B5F8C">
        <w:t>"</w:t>
      </w:r>
      <w:bookmarkEnd w:id="23"/>
    </w:p>
    <w:p w:rsidR="00995D48" w:rsidRPr="00995D48" w:rsidRDefault="00995D48" w:rsidP="00995D48">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Mediu</w:t>
      </w:r>
    </w:p>
    <w:p w:rsidR="00995D48" w:rsidRDefault="00995D48" w:rsidP="00995D4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Codul sursă al Plugin-ului "Creare mediu" este scris în limbajul de programare Python folosind Eclipse Clasic şi Script Editor din softul Autodesk Maya. Pentru crearea interfeţei s-a folosit softul PyQt GPL, iar pentru executarea şi afişarea rezultatului s-a folosit softul Autodesk Maya.</w:t>
      </w:r>
    </w:p>
    <w:p w:rsidR="00902E90" w:rsidRPr="00902E90" w:rsidRDefault="00902E90" w:rsidP="00995D48">
      <w:pPr>
        <w:autoSpaceDE w:val="0"/>
        <w:autoSpaceDN w:val="0"/>
        <w:adjustRightInd w:val="0"/>
        <w:spacing w:after="0" w:line="360" w:lineRule="auto"/>
        <w:jc w:val="both"/>
        <w:rPr>
          <w:rFonts w:ascii="Times New Roman" w:hAnsi="Times New Roman" w:cs="Times New Roman"/>
          <w:sz w:val="24"/>
          <w:szCs w:val="24"/>
        </w:rPr>
      </w:pPr>
    </w:p>
    <w:p w:rsidR="00995D48" w:rsidRPr="00995D48" w:rsidRDefault="00995D48" w:rsidP="00995D48">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Scop</w:t>
      </w:r>
    </w:p>
    <w:p w:rsidR="00995D48" w:rsidRDefault="00995D48" w:rsidP="00995D4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Scopul acestui Plugin este de a crea un mediu înconjurător (pământ, iarbă, flori, pietre şi copaci) automat într-un timp foarte scurt. Se introduc nişte date de către utilizatorul plugin-ului în câmpurile obligatorii, şi la apăsarea butonului de creare se generează automat mediul dorit.</w:t>
      </w:r>
    </w:p>
    <w:p w:rsidR="00995D48" w:rsidRDefault="00995D48" w:rsidP="00995D48">
      <w:pPr>
        <w:autoSpaceDE w:val="0"/>
        <w:autoSpaceDN w:val="0"/>
        <w:adjustRightInd w:val="0"/>
        <w:spacing w:after="0" w:line="360" w:lineRule="auto"/>
        <w:jc w:val="both"/>
        <w:rPr>
          <w:rFonts w:ascii="Times New Roman" w:hAnsi="Times New Roman" w:cs="Times New Roman"/>
          <w:sz w:val="24"/>
          <w:szCs w:val="24"/>
        </w:rPr>
      </w:pPr>
    </w:p>
    <w:p w:rsidR="00995D48" w:rsidRPr="00995D48" w:rsidRDefault="00995D48" w:rsidP="00995D48">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Aplicabilitate</w:t>
      </w:r>
    </w:p>
    <w:p w:rsidR="00995D48" w:rsidRDefault="00995D48" w:rsidP="00995D4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Plugin-ul este foarte uşor de pus în aplicare, deoarece el este încapsulat în clase, clasele sunt scrise în module iar modulele sunt adăugate într-un pachet. Pentru a folosi acest script este necesar copierea unui folder într-un loc unde softul Autodesk Maya să îl poată accesa pentru a importa modulele, importarea în sistemul de operare a căii către pachetul Plughin-ului şi importarea pachetului în spaţiul de lucru.</w:t>
      </w:r>
    </w:p>
    <w:p w:rsidR="00995D48" w:rsidRDefault="00995D48" w:rsidP="00995D4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Pentru a rula acest plugin este necesar să aveţi instalat pe calculatorul respectiv softul Autodesk Maya 8 (sau orice versiune mai nouă), softul Python 2.7 (sau orice versiune mai nouă de Python 2) şi softul PyQt GPL pentru Python 2.7 (sau pentru versiunea de Python instalată). </w:t>
      </w:r>
    </w:p>
    <w:p w:rsidR="008B1ACB" w:rsidRPr="00653D44" w:rsidRDefault="00996717" w:rsidP="000D5370">
      <w:pPr>
        <w:pStyle w:val="Heading2"/>
        <w:spacing w:line="360" w:lineRule="auto"/>
        <w:jc w:val="both"/>
        <w:rPr>
          <w:lang w:val="ro-RO"/>
        </w:rPr>
      </w:pPr>
      <w:bookmarkStart w:id="24" w:name="_Toc377983401"/>
      <w:r>
        <w:t xml:space="preserve">Descrierea </w:t>
      </w:r>
      <w:r w:rsidR="00995D48" w:rsidRPr="00BF06B1">
        <w:rPr>
          <w:rFonts w:cs="Times New Roman"/>
        </w:rPr>
        <w:t>instrucţiunilor</w:t>
      </w:r>
      <w:r w:rsidR="00995D48">
        <w:t xml:space="preserve"> </w:t>
      </w:r>
      <w:r>
        <w:t>de baz</w:t>
      </w:r>
      <w:r w:rsidR="00653D44">
        <w:rPr>
          <w:lang w:val="ro-RO"/>
        </w:rPr>
        <w:t>ă</w:t>
      </w:r>
      <w:bookmarkEnd w:id="24"/>
    </w:p>
    <w:p w:rsidR="00995D48" w:rsidRDefault="00BB33D9" w:rsidP="00995D48">
      <w:pPr>
        <w:autoSpaceDE w:val="0"/>
        <w:autoSpaceDN w:val="0"/>
        <w:adjustRightInd w:val="0"/>
        <w:spacing w:after="0" w:line="360" w:lineRule="auto"/>
        <w:jc w:val="both"/>
        <w:rPr>
          <w:rFonts w:ascii="Times New Roman" w:hAnsi="Times New Roman" w:cs="Times New Roman"/>
          <w:sz w:val="24"/>
          <w:szCs w:val="24"/>
        </w:rPr>
      </w:pPr>
      <w:r>
        <w:tab/>
      </w:r>
      <w:r w:rsidR="00995D48">
        <w:rPr>
          <w:rFonts w:ascii="Times New Roman" w:hAnsi="Times New Roman" w:cs="Times New Roman"/>
          <w:sz w:val="24"/>
          <w:szCs w:val="24"/>
        </w:rPr>
        <w:t xml:space="preserve">Ţinând interfaţa programului separată de funcţionalitatea Plugin-ului, interfaţa se poate, mai târziu, mult mai uşor modifica. Prin această metodă se poate refolosi mai târziu părţi ale codului mult mai uşor în alte softuri cum ar fi folosirea interfeţei pentru a crea alte Plugin-uri, sau folosirea unor clase ce pot fi accesate de mai multe Plugin-uri în acelaşi timp. Acesta este unul dintre avantajele de bază ce ajută la organizarea şi întreţinerea scripturilor, şi unul din motivele principale pentru care a fost integrat limbajul de programare Python în Autodesk Maya. Una dintre cele mai importante clase este clasa </w:t>
      </w:r>
      <w:r w:rsidR="00995D48">
        <w:rPr>
          <w:rFonts w:ascii="Times New Roman" w:hAnsi="Times New Roman" w:cs="Times New Roman"/>
          <w:i/>
          <w:iCs/>
          <w:sz w:val="24"/>
          <w:szCs w:val="24"/>
        </w:rPr>
        <w:t>Mesaje</w:t>
      </w:r>
      <w:r w:rsidR="00995D48">
        <w:rPr>
          <w:rFonts w:ascii="Times New Roman" w:hAnsi="Times New Roman" w:cs="Times New Roman"/>
          <w:sz w:val="24"/>
          <w:szCs w:val="24"/>
        </w:rPr>
        <w:t xml:space="preserve"> ce este accesată de toate Plugin-urile existente.</w:t>
      </w:r>
    </w:p>
    <w:p w:rsidR="000D5370" w:rsidRDefault="00995D48" w:rsidP="000D537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Plugin-ul "Creare Mediu" are o structură bine organizată. Pachetul</w:t>
      </w:r>
      <w:r w:rsidR="000D5370">
        <w:rPr>
          <w:rFonts w:ascii="Times New Roman" w:hAnsi="Times New Roman" w:cs="Times New Roman"/>
          <w:sz w:val="24"/>
          <w:szCs w:val="24"/>
        </w:rPr>
        <w:t xml:space="preserve"> </w:t>
      </w:r>
      <w:r>
        <w:rPr>
          <w:rFonts w:ascii="Times New Roman" w:hAnsi="Times New Roman" w:cs="Times New Roman"/>
          <w:i/>
          <w:iCs/>
          <w:sz w:val="24"/>
          <w:szCs w:val="24"/>
        </w:rPr>
        <w:t>PluginCreareMediu</w:t>
      </w:r>
      <w:r w:rsidR="000D5370">
        <w:rPr>
          <w:rFonts w:ascii="Times New Roman" w:hAnsi="Times New Roman" w:cs="Times New Roman"/>
          <w:sz w:val="24"/>
          <w:szCs w:val="24"/>
        </w:rPr>
        <w:t xml:space="preserve"> deţine următoarele module:</w:t>
      </w:r>
    </w:p>
    <w:p w:rsidR="000D5370" w:rsidRDefault="000D5370" w:rsidP="000D5370">
      <w:pPr>
        <w:autoSpaceDE w:val="0"/>
        <w:autoSpaceDN w:val="0"/>
        <w:adjustRightInd w:val="0"/>
        <w:spacing w:after="0" w:line="360" w:lineRule="auto"/>
        <w:jc w:val="both"/>
        <w:rPr>
          <w:rFonts w:ascii="Times New Roman" w:hAnsi="Times New Roman" w:cs="Times New Roman"/>
          <w:sz w:val="24"/>
          <w:szCs w:val="24"/>
        </w:rPr>
      </w:pPr>
    </w:p>
    <w:p w:rsidR="006B56FF" w:rsidRDefault="00995D48" w:rsidP="00140FE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__init__.py </w:t>
      </w:r>
      <w:r>
        <w:rPr>
          <w:rFonts w:ascii="Times New Roman" w:hAnsi="Times New Roman" w:cs="Times New Roman"/>
          <w:sz w:val="24"/>
          <w:szCs w:val="24"/>
        </w:rPr>
        <w:t>- modulul ce indică faptul că acest folder este un pachet în limbajul de programare Python. În acest modul se introduc numele fişierelor ce se importă automat în</w:t>
      </w:r>
      <w:r w:rsidR="000D5370">
        <w:rPr>
          <w:rFonts w:ascii="Times New Roman" w:hAnsi="Times New Roman" w:cs="Times New Roman"/>
          <w:sz w:val="24"/>
          <w:szCs w:val="24"/>
        </w:rPr>
        <w:t xml:space="preserve"> momentul importări pachetului.</w:t>
      </w:r>
    </w:p>
    <w:p w:rsidR="000D5370" w:rsidRDefault="000D5370" w:rsidP="00140FE0">
      <w:pPr>
        <w:autoSpaceDE w:val="0"/>
        <w:autoSpaceDN w:val="0"/>
        <w:adjustRightInd w:val="0"/>
        <w:spacing w:after="0" w:line="360" w:lineRule="auto"/>
        <w:jc w:val="both"/>
        <w:rPr>
          <w:rFonts w:ascii="Times New Roman" w:hAnsi="Times New Roman" w:cs="Times New Roman"/>
          <w:sz w:val="24"/>
          <w:szCs w:val="24"/>
        </w:rPr>
      </w:pPr>
    </w:p>
    <w:p w:rsidR="00653D44" w:rsidRDefault="00995D48" w:rsidP="006B56F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InterfataPlugin.py</w:t>
      </w:r>
      <w:r>
        <w:rPr>
          <w:rFonts w:ascii="Times New Roman" w:hAnsi="Times New Roman" w:cs="Times New Roman"/>
          <w:sz w:val="24"/>
          <w:szCs w:val="24"/>
        </w:rPr>
        <w:t xml:space="preserve"> - acest modul deţine o clasă numită </w:t>
      </w:r>
      <w:r>
        <w:rPr>
          <w:rFonts w:ascii="Times New Roman" w:hAnsi="Times New Roman" w:cs="Times New Roman"/>
          <w:i/>
          <w:iCs/>
          <w:sz w:val="24"/>
          <w:szCs w:val="24"/>
        </w:rPr>
        <w:t xml:space="preserve">InterfataPluginClass () </w:t>
      </w:r>
      <w:r>
        <w:rPr>
          <w:rFonts w:ascii="Times New Roman" w:hAnsi="Times New Roman" w:cs="Times New Roman"/>
          <w:sz w:val="24"/>
          <w:szCs w:val="24"/>
        </w:rPr>
        <w:t xml:space="preserve">ce încarcă interfaţa Plugin-ului creată în PyQt (PluginCreareMediuUI.Ui, Figura 3.1) şi conectează toate obiectele (butoane, câmpuri, liste, etc) de alte clase prin intermediul unor metode implementate. În acesta clasă sunt importate doar câteva funcţii din modulul PyQt4, funcţii din sistemul de operare şi clasa PluginClass. Un lucru important este faptul că nu avem importat </w:t>
      </w:r>
      <w:r w:rsidR="00426304">
        <w:rPr>
          <w:rFonts w:ascii="Times New Roman" w:hAnsi="Times New Roman" w:cs="Times New Roman"/>
          <w:sz w:val="24"/>
          <w:szCs w:val="24"/>
        </w:rPr>
        <w:t>niciun</w:t>
      </w:r>
      <w:r>
        <w:rPr>
          <w:rFonts w:ascii="Times New Roman" w:hAnsi="Times New Roman" w:cs="Times New Roman"/>
          <w:sz w:val="24"/>
          <w:szCs w:val="24"/>
        </w:rPr>
        <w:t xml:space="preserve"> modul dintr-un anumit soft, deci această clasă se poate folosi, fără a fi </w:t>
      </w:r>
    </w:p>
    <w:p w:rsidR="00653D44" w:rsidRDefault="00995D48" w:rsidP="006B56F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modificată, în orice soft ce permite ca limbaj de programare Python.</w:t>
      </w:r>
    </w:p>
    <w:p w:rsidR="00995D48" w:rsidRDefault="00995D48" w:rsidP="006B56F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Metodele de bază din această clasă sunt:</w:t>
      </w:r>
    </w:p>
    <w:p w:rsidR="00995D48" w:rsidRDefault="00995D48" w:rsidP="001F1E09">
      <w:pPr>
        <w:numPr>
          <w:ilvl w:val="0"/>
          <w:numId w:val="16"/>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loadImage (labelPath, labelName)</w:t>
      </w:r>
      <w:r>
        <w:rPr>
          <w:rFonts w:ascii="Times New Roman" w:hAnsi="Times New Roman" w:cs="Times New Roman"/>
          <w:sz w:val="24"/>
          <w:szCs w:val="24"/>
        </w:rPr>
        <w:t xml:space="preserve"> - această metodă încarcă o imagine în interfaţa creată cu PyQt; se dau că parametrii calea către imagine de pe hard disc şi numele câmpului în care se va încărca imaginea;</w:t>
      </w:r>
    </w:p>
    <w:p w:rsidR="00995D48" w:rsidRDefault="00995D48" w:rsidP="001F1E09">
      <w:pPr>
        <w:numPr>
          <w:ilvl w:val="0"/>
          <w:numId w:val="16"/>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createIrregularPlan () - </w:t>
      </w:r>
      <w:r>
        <w:rPr>
          <w:rFonts w:ascii="Times New Roman" w:hAnsi="Times New Roman" w:cs="Times New Roman"/>
          <w:sz w:val="24"/>
          <w:szCs w:val="24"/>
        </w:rPr>
        <w:t xml:space="preserve">această metodă apelează o altă metodă din clasa </w:t>
      </w:r>
      <w:r>
        <w:rPr>
          <w:rFonts w:ascii="Times New Roman" w:hAnsi="Times New Roman" w:cs="Times New Roman"/>
          <w:i/>
          <w:iCs/>
          <w:sz w:val="24"/>
          <w:szCs w:val="24"/>
        </w:rPr>
        <w:t>PluginClass ()</w:t>
      </w:r>
      <w:r>
        <w:rPr>
          <w:rFonts w:ascii="Times New Roman" w:hAnsi="Times New Roman" w:cs="Times New Roman"/>
          <w:sz w:val="24"/>
          <w:szCs w:val="24"/>
        </w:rPr>
        <w:t xml:space="preserve"> pentru a genera planul pământului neuniform.</w:t>
      </w:r>
    </w:p>
    <w:p w:rsidR="00995D48" w:rsidRDefault="00995D48" w:rsidP="001F1E09">
      <w:pPr>
        <w:numPr>
          <w:ilvl w:val="0"/>
          <w:numId w:val="16"/>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createUniformPlan () </w:t>
      </w:r>
      <w:r>
        <w:rPr>
          <w:rFonts w:ascii="Times New Roman" w:hAnsi="Times New Roman" w:cs="Times New Roman"/>
          <w:sz w:val="24"/>
          <w:szCs w:val="24"/>
        </w:rPr>
        <w:t>- acesta metodă este aproape identică cu metoda.</w:t>
      </w:r>
    </w:p>
    <w:p w:rsidR="00995D48" w:rsidRDefault="00995D48" w:rsidP="001F1E09">
      <w:pPr>
        <w:numPr>
          <w:ilvl w:val="0"/>
          <w:numId w:val="16"/>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 xml:space="preserve">createIrregularPlan () - </w:t>
      </w:r>
      <w:r>
        <w:rPr>
          <w:rFonts w:ascii="Times New Roman" w:hAnsi="Times New Roman" w:cs="Times New Roman"/>
          <w:sz w:val="24"/>
          <w:szCs w:val="24"/>
        </w:rPr>
        <w:t>diferenţa făcând</w:t>
      </w:r>
      <w:r w:rsidR="00DB41BF">
        <w:rPr>
          <w:rFonts w:ascii="Times New Roman" w:hAnsi="Times New Roman" w:cs="Times New Roman"/>
          <w:sz w:val="24"/>
          <w:szCs w:val="24"/>
        </w:rPr>
        <w:t>u</w:t>
      </w:r>
      <w:r>
        <w:rPr>
          <w:rFonts w:ascii="Times New Roman" w:hAnsi="Times New Roman" w:cs="Times New Roman"/>
          <w:sz w:val="24"/>
          <w:szCs w:val="24"/>
        </w:rPr>
        <w:t xml:space="preserve">-o parametrii daţi metodei din clasa </w:t>
      </w:r>
      <w:r>
        <w:rPr>
          <w:rFonts w:ascii="Times New Roman" w:hAnsi="Times New Roman" w:cs="Times New Roman"/>
          <w:i/>
          <w:iCs/>
          <w:sz w:val="24"/>
          <w:szCs w:val="24"/>
        </w:rPr>
        <w:t>PluginClass ().</w:t>
      </w:r>
    </w:p>
    <w:p w:rsidR="00995D48" w:rsidRDefault="00995D48" w:rsidP="001F1E09">
      <w:pPr>
        <w:numPr>
          <w:ilvl w:val="0"/>
          <w:numId w:val="16"/>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deletePlan () </w:t>
      </w:r>
      <w:r>
        <w:rPr>
          <w:rFonts w:ascii="Times New Roman" w:hAnsi="Times New Roman" w:cs="Times New Roman"/>
          <w:sz w:val="24"/>
          <w:szCs w:val="24"/>
        </w:rPr>
        <w:t>- această metodă şterge planul pământului.</w:t>
      </w:r>
    </w:p>
    <w:p w:rsidR="00995D48" w:rsidRDefault="00995D48" w:rsidP="001F1E09">
      <w:pPr>
        <w:numPr>
          <w:ilvl w:val="0"/>
          <w:numId w:val="16"/>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importSelectedVertex () </w:t>
      </w:r>
      <w:r>
        <w:rPr>
          <w:rFonts w:ascii="Times New Roman" w:hAnsi="Times New Roman" w:cs="Times New Roman"/>
          <w:sz w:val="24"/>
          <w:szCs w:val="24"/>
        </w:rPr>
        <w:t>- această metodă memorează valoare returnată de către metoda.</w:t>
      </w:r>
    </w:p>
    <w:p w:rsidR="00995D48" w:rsidRDefault="00995D48" w:rsidP="001F1E09">
      <w:pPr>
        <w:numPr>
          <w:ilvl w:val="0"/>
          <w:numId w:val="16"/>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selectedVertex () -</w:t>
      </w:r>
      <w:r>
        <w:rPr>
          <w:rFonts w:ascii="Times New Roman" w:hAnsi="Times New Roman" w:cs="Times New Roman"/>
          <w:sz w:val="24"/>
          <w:szCs w:val="24"/>
        </w:rPr>
        <w:t xml:space="preserve"> din clasa </w:t>
      </w:r>
      <w:r>
        <w:rPr>
          <w:rFonts w:ascii="Times New Roman" w:hAnsi="Times New Roman" w:cs="Times New Roman"/>
          <w:i/>
          <w:iCs/>
          <w:sz w:val="24"/>
          <w:szCs w:val="24"/>
        </w:rPr>
        <w:t>PluginClass ()</w:t>
      </w:r>
      <w:r>
        <w:rPr>
          <w:rFonts w:ascii="Times New Roman" w:hAnsi="Times New Roman" w:cs="Times New Roman"/>
          <w:sz w:val="24"/>
          <w:szCs w:val="24"/>
        </w:rPr>
        <w:t xml:space="preserve"> şi o importă în câmpul </w:t>
      </w:r>
      <w:r>
        <w:rPr>
          <w:rFonts w:ascii="Times New Roman" w:hAnsi="Times New Roman" w:cs="Times New Roman"/>
          <w:i/>
          <w:iCs/>
          <w:sz w:val="24"/>
          <w:szCs w:val="24"/>
        </w:rPr>
        <w:t>centruFieldSpinBox.</w:t>
      </w:r>
    </w:p>
    <w:p w:rsidR="00995D48" w:rsidRDefault="00995D48" w:rsidP="001F1E09">
      <w:pPr>
        <w:numPr>
          <w:ilvl w:val="0"/>
          <w:numId w:val="16"/>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generateMeadow () </w:t>
      </w:r>
      <w:r>
        <w:rPr>
          <w:rFonts w:ascii="Times New Roman" w:hAnsi="Times New Roman" w:cs="Times New Roman"/>
          <w:sz w:val="24"/>
          <w:szCs w:val="24"/>
        </w:rPr>
        <w:t xml:space="preserve">- în acesta metodă se verifică mai întâi procentul pentru culoarea florilor introdus de către utilizator, iar dacă acesta nu este corect se recalculează, apoi se apelează metoda </w:t>
      </w:r>
      <w:r>
        <w:rPr>
          <w:rFonts w:ascii="Times New Roman" w:hAnsi="Times New Roman" w:cs="Times New Roman"/>
          <w:i/>
          <w:iCs/>
          <w:sz w:val="24"/>
          <w:szCs w:val="24"/>
        </w:rPr>
        <w:t>generateMeadow ()</w:t>
      </w:r>
      <w:r>
        <w:rPr>
          <w:rFonts w:ascii="Times New Roman" w:hAnsi="Times New Roman" w:cs="Times New Roman"/>
          <w:sz w:val="24"/>
          <w:szCs w:val="24"/>
        </w:rPr>
        <w:t xml:space="preserve"> din clasa </w:t>
      </w:r>
      <w:r>
        <w:rPr>
          <w:rFonts w:ascii="Times New Roman" w:hAnsi="Times New Roman" w:cs="Times New Roman"/>
          <w:i/>
          <w:iCs/>
          <w:sz w:val="24"/>
          <w:szCs w:val="24"/>
        </w:rPr>
        <w:t>PluginClass ()</w:t>
      </w:r>
      <w:r>
        <w:rPr>
          <w:rFonts w:ascii="Times New Roman" w:hAnsi="Times New Roman" w:cs="Times New Roman"/>
          <w:sz w:val="24"/>
          <w:szCs w:val="24"/>
        </w:rPr>
        <w:t xml:space="preserve"> cu toţi parametrii necesari (raza, procentele florilor, densitatea florilor, a ierbi</w:t>
      </w:r>
      <w:r w:rsidR="00DB41BF">
        <w:rPr>
          <w:rFonts w:ascii="Times New Roman" w:hAnsi="Times New Roman" w:cs="Times New Roman"/>
          <w:sz w:val="24"/>
          <w:szCs w:val="24"/>
        </w:rPr>
        <w:t>i</w:t>
      </w:r>
      <w:r>
        <w:rPr>
          <w:rFonts w:ascii="Times New Roman" w:hAnsi="Times New Roman" w:cs="Times New Roman"/>
          <w:sz w:val="24"/>
          <w:szCs w:val="24"/>
        </w:rPr>
        <w:t>, a pietrei mari şi a pietrei mici).</w:t>
      </w:r>
    </w:p>
    <w:p w:rsidR="00995D48" w:rsidRDefault="00995D48" w:rsidP="001F1E09">
      <w:pPr>
        <w:numPr>
          <w:ilvl w:val="0"/>
          <w:numId w:val="16"/>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selectMeadow () </w:t>
      </w:r>
      <w:r>
        <w:rPr>
          <w:rFonts w:ascii="Times New Roman" w:hAnsi="Times New Roman" w:cs="Times New Roman"/>
          <w:sz w:val="24"/>
          <w:szCs w:val="24"/>
        </w:rPr>
        <w:t>- această metodă selectează grupul ce este selectat în listă.</w:t>
      </w:r>
    </w:p>
    <w:p w:rsidR="00995D48" w:rsidRDefault="00995D48" w:rsidP="001F1E09">
      <w:pPr>
        <w:numPr>
          <w:ilvl w:val="0"/>
          <w:numId w:val="16"/>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deleteSelectedMeadow () </w:t>
      </w:r>
      <w:r>
        <w:rPr>
          <w:rFonts w:ascii="Times New Roman" w:hAnsi="Times New Roman" w:cs="Times New Roman"/>
          <w:sz w:val="24"/>
          <w:szCs w:val="24"/>
        </w:rPr>
        <w:t>- această metodă şterge grupul ce este selectat în listă.</w:t>
      </w:r>
    </w:p>
    <w:p w:rsidR="00995D48" w:rsidRDefault="00995D48" w:rsidP="001F1E09">
      <w:pPr>
        <w:numPr>
          <w:ilvl w:val="0"/>
          <w:numId w:val="16"/>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deleteAllMeadows () </w:t>
      </w:r>
      <w:r>
        <w:rPr>
          <w:rFonts w:ascii="Times New Roman" w:hAnsi="Times New Roman" w:cs="Times New Roman"/>
          <w:sz w:val="24"/>
          <w:szCs w:val="24"/>
        </w:rPr>
        <w:t>- această metodă şterge toate poienile existente.</w:t>
      </w:r>
    </w:p>
    <w:p w:rsidR="00995D48" w:rsidRDefault="00995D48" w:rsidP="001F1E09">
      <w:pPr>
        <w:numPr>
          <w:ilvl w:val="0"/>
          <w:numId w:val="16"/>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t xml:space="preserve">generateForest () </w:t>
      </w:r>
      <w:r>
        <w:rPr>
          <w:rFonts w:ascii="Times New Roman" w:hAnsi="Times New Roman" w:cs="Times New Roman"/>
          <w:sz w:val="24"/>
          <w:szCs w:val="24"/>
        </w:rPr>
        <w:t xml:space="preserve">- această metodă mai întâi verifică procentul introdus de către utilizator şi apoi generează pădurea apelând o metodă din clasa </w:t>
      </w:r>
      <w:r>
        <w:rPr>
          <w:rFonts w:ascii="Times New Roman" w:hAnsi="Times New Roman" w:cs="Times New Roman"/>
          <w:i/>
          <w:iCs/>
          <w:sz w:val="24"/>
          <w:szCs w:val="24"/>
        </w:rPr>
        <w:t>PluginClass ().</w:t>
      </w:r>
    </w:p>
    <w:p w:rsidR="00995D48" w:rsidRDefault="00995D48" w:rsidP="001F1E09">
      <w:pPr>
        <w:numPr>
          <w:ilvl w:val="0"/>
          <w:numId w:val="16"/>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deleteForest () </w:t>
      </w:r>
      <w:r>
        <w:rPr>
          <w:rFonts w:ascii="Times New Roman" w:hAnsi="Times New Roman" w:cs="Times New Roman"/>
          <w:sz w:val="24"/>
          <w:szCs w:val="24"/>
        </w:rPr>
        <w:t>- această metodă şterge pădurea creată.</w:t>
      </w:r>
    </w:p>
    <w:p w:rsidR="006B56FF" w:rsidRDefault="006F31B6" w:rsidP="006B56FF">
      <w:pPr>
        <w:pStyle w:val="NoSpacing"/>
        <w:spacing w:line="360" w:lineRule="auto"/>
        <w:jc w:val="center"/>
        <w:rPr>
          <w:rFonts w:cs="Times New Roman"/>
          <w:b/>
        </w:rPr>
      </w:pPr>
      <w:r>
        <w:rPr>
          <w:rFonts w:cs="Times New Roman"/>
        </w:rPr>
        <w:br/>
      </w:r>
      <w:r w:rsidR="004E29C1">
        <w:rPr>
          <w:rFonts w:cs="Times New Roman"/>
          <w:b/>
        </w:rPr>
        <w:br/>
      </w:r>
      <w:r w:rsidR="004E29C1">
        <w:rPr>
          <w:rFonts w:cs="Times New Roman"/>
          <w:b/>
          <w:noProof/>
        </w:rPr>
        <w:lastRenderedPageBreak/>
        <w:drawing>
          <wp:inline distT="0" distB="0" distL="0" distR="0">
            <wp:extent cx="3905250" cy="7646736"/>
            <wp:effectExtent l="19050" t="0" r="0" b="0"/>
            <wp:docPr id="1" name="Picture 1" descr="D:\Facultate\Examen final - Licenta\Lucrare licenta Remus Avram\Imagini\Interfata Plugin PyQ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cultate\Examen final - Licenta\Lucrare licenta Remus Avram\Imagini\Interfata Plugin PyQt.JPG"/>
                    <pic:cNvPicPr>
                      <a:picLocks noChangeAspect="1" noChangeArrowheads="1"/>
                    </pic:cNvPicPr>
                  </pic:nvPicPr>
                  <pic:blipFill>
                    <a:blip r:embed="rId20" cstate="print"/>
                    <a:srcRect/>
                    <a:stretch>
                      <a:fillRect/>
                    </a:stretch>
                  </pic:blipFill>
                  <pic:spPr bwMode="auto">
                    <a:xfrm>
                      <a:off x="0" y="0"/>
                      <a:ext cx="3910547" cy="7657108"/>
                    </a:xfrm>
                    <a:prstGeom prst="rect">
                      <a:avLst/>
                    </a:prstGeom>
                    <a:noFill/>
                    <a:ln w="9525">
                      <a:noFill/>
                      <a:miter lim="800000"/>
                      <a:headEnd/>
                      <a:tailEnd/>
                    </a:ln>
                  </pic:spPr>
                </pic:pic>
              </a:graphicData>
            </a:graphic>
          </wp:inline>
        </w:drawing>
      </w:r>
      <w:r w:rsidR="004E29C1">
        <w:rPr>
          <w:rFonts w:cs="Times New Roman"/>
          <w:b/>
        </w:rPr>
        <w:br/>
      </w:r>
      <w:r w:rsidR="004E29C1" w:rsidRPr="00B7192B">
        <w:rPr>
          <w:rFonts w:cs="Times New Roman"/>
          <w:b/>
        </w:rPr>
        <w:t xml:space="preserve">Figura </w:t>
      </w:r>
      <w:r w:rsidR="004E29C1">
        <w:rPr>
          <w:rFonts w:cs="Times New Roman"/>
          <w:b/>
        </w:rPr>
        <w:t>3.1</w:t>
      </w:r>
      <w:r w:rsidR="004E29C1" w:rsidRPr="00B7192B">
        <w:rPr>
          <w:rFonts w:cs="Times New Roman"/>
          <w:b/>
        </w:rPr>
        <w:t xml:space="preserve"> - </w:t>
      </w:r>
      <w:r w:rsidR="00BF06B1">
        <w:rPr>
          <w:rFonts w:cs="Times New Roman"/>
          <w:b/>
        </w:rPr>
        <w:t>Interfaţ</w:t>
      </w:r>
      <w:r w:rsidR="004E29C1">
        <w:rPr>
          <w:rFonts w:cs="Times New Roman"/>
          <w:b/>
        </w:rPr>
        <w:t xml:space="preserve">a Plugin "Creare Mediu" </w:t>
      </w:r>
      <w:r w:rsidR="00BF06B1">
        <w:rPr>
          <w:rFonts w:cs="Times New Roman"/>
          <w:b/>
        </w:rPr>
        <w:t>în</w:t>
      </w:r>
      <w:r w:rsidR="00917ADF">
        <w:rPr>
          <w:rFonts w:cs="Times New Roman"/>
          <w:b/>
        </w:rPr>
        <w:t xml:space="preserve"> PyQt4</w:t>
      </w:r>
    </w:p>
    <w:p w:rsidR="00E52EDD" w:rsidRDefault="00AC2DB0" w:rsidP="00AC2DB0">
      <w:pPr>
        <w:pStyle w:val="NoSpacing"/>
        <w:jc w:val="center"/>
        <w:rPr>
          <w:rFonts w:eastAsia="Times New Roman" w:cs="Times New Roman"/>
        </w:rPr>
      </w:pPr>
      <w:r w:rsidRPr="003403F5">
        <w:rPr>
          <w:rFonts w:eastAsia="Times New Roman" w:cs="Times New Roman"/>
          <w:szCs w:val="24"/>
        </w:rPr>
        <w:t>(</w:t>
      </w:r>
      <w:r w:rsidRPr="003403F5">
        <w:rPr>
          <w:rFonts w:eastAsia="Times New Roman" w:cs="Times New Roman"/>
        </w:rPr>
        <w:t xml:space="preserve">Sursa: </w:t>
      </w:r>
      <w:r>
        <w:rPr>
          <w:rFonts w:eastAsia="Times New Roman"/>
        </w:rPr>
        <w:t>imaginea</w:t>
      </w:r>
      <w:r w:rsidRPr="003403F5">
        <w:rPr>
          <w:rFonts w:eastAsia="Times New Roman" w:cs="Times New Roman"/>
        </w:rPr>
        <w:t xml:space="preserve"> autorului</w:t>
      </w:r>
      <w:r w:rsidR="00E749AB">
        <w:rPr>
          <w:rFonts w:eastAsia="Times New Roman" w:cs="Times New Roman"/>
        </w:rPr>
        <w:t xml:space="preserve"> realizată cu ajutorul programului </w:t>
      </w:r>
    </w:p>
    <w:p w:rsidR="00AC2DB0" w:rsidRDefault="00D250FC" w:rsidP="00AC2DB0">
      <w:pPr>
        <w:pStyle w:val="NoSpacing"/>
        <w:jc w:val="center"/>
        <w:rPr>
          <w:rFonts w:eastAsia="Times New Roman" w:cs="Times New Roman"/>
        </w:rPr>
      </w:pPr>
      <w:r>
        <w:rPr>
          <w:rFonts w:eastAsia="Times New Roman" w:cs="Times New Roman"/>
        </w:rPr>
        <w:t>PyQt4 GPL v4 pentru Python v2.7</w:t>
      </w:r>
      <w:r w:rsidR="00AC2DB0" w:rsidRPr="003403F5">
        <w:rPr>
          <w:rFonts w:eastAsia="Times New Roman" w:cs="Times New Roman"/>
        </w:rPr>
        <w:t>)</w:t>
      </w:r>
    </w:p>
    <w:p w:rsidR="00AC2DB0" w:rsidRDefault="00AC2DB0" w:rsidP="006B56FF">
      <w:pPr>
        <w:pStyle w:val="NoSpacing"/>
        <w:spacing w:line="360" w:lineRule="auto"/>
        <w:jc w:val="center"/>
        <w:rPr>
          <w:rFonts w:cs="Times New Roman"/>
          <w:b/>
        </w:rPr>
      </w:pPr>
    </w:p>
    <w:p w:rsidR="006B56FF" w:rsidRDefault="006B56FF" w:rsidP="006B56FF">
      <w:pPr>
        <w:pStyle w:val="NoSpacing"/>
        <w:spacing w:line="360" w:lineRule="auto"/>
        <w:jc w:val="both"/>
        <w:rPr>
          <w:rFonts w:cs="Times New Roman"/>
          <w:b/>
        </w:rPr>
      </w:pPr>
    </w:p>
    <w:p w:rsidR="006B56FF" w:rsidRDefault="005E099D" w:rsidP="006B56FF">
      <w:pPr>
        <w:pStyle w:val="NoSpacing"/>
        <w:spacing w:line="360" w:lineRule="auto"/>
        <w:jc w:val="both"/>
        <w:rPr>
          <w:rFonts w:cs="Times New Roman"/>
          <w:szCs w:val="24"/>
        </w:rPr>
      </w:pPr>
      <w:r>
        <w:rPr>
          <w:rFonts w:cs="Times New Roman"/>
          <w:b/>
          <w:bCs/>
          <w:szCs w:val="24"/>
        </w:rPr>
        <w:lastRenderedPageBreak/>
        <w:t xml:space="preserve">Plugin.py - </w:t>
      </w:r>
      <w:r>
        <w:rPr>
          <w:rFonts w:cs="Times New Roman"/>
          <w:szCs w:val="24"/>
        </w:rPr>
        <w:t xml:space="preserve">acest modul este modulul principal ce deţine o clasă numită </w:t>
      </w:r>
      <w:r>
        <w:rPr>
          <w:rFonts w:cs="Times New Roman"/>
          <w:i/>
          <w:iCs/>
          <w:szCs w:val="24"/>
        </w:rPr>
        <w:t>PluginClass()</w:t>
      </w:r>
      <w:r>
        <w:rPr>
          <w:rFonts w:cs="Times New Roman"/>
          <w:szCs w:val="24"/>
        </w:rPr>
        <w:t xml:space="preserve"> unde sunt importate toate celelalte module care crează mediul. La fel ca şi în modulul </w:t>
      </w:r>
      <w:r>
        <w:rPr>
          <w:rFonts w:cs="Times New Roman"/>
          <w:i/>
          <w:iCs/>
          <w:szCs w:val="24"/>
        </w:rPr>
        <w:t>InterfataPlugin.py</w:t>
      </w:r>
      <w:r>
        <w:rPr>
          <w:rFonts w:cs="Times New Roman"/>
          <w:szCs w:val="24"/>
        </w:rPr>
        <w:t xml:space="preserve">, nu se importă </w:t>
      </w:r>
      <w:r w:rsidR="00B5780C">
        <w:rPr>
          <w:rFonts w:cs="Times New Roman"/>
          <w:szCs w:val="24"/>
        </w:rPr>
        <w:t>nicio</w:t>
      </w:r>
      <w:r>
        <w:rPr>
          <w:rFonts w:cs="Times New Roman"/>
          <w:szCs w:val="24"/>
        </w:rPr>
        <w:t xml:space="preserve"> metodă dintr-un modul ce ţine de softul respectiv. Prin urmare acest modul se poate folosi şi de către alte softuri în care limbajul de programare Python este integrat fără a se</w:t>
      </w:r>
      <w:r w:rsidR="00E749AB">
        <w:rPr>
          <w:rFonts w:cs="Times New Roman"/>
          <w:szCs w:val="24"/>
        </w:rPr>
        <w:t xml:space="preserve"> face </w:t>
      </w:r>
      <w:r w:rsidR="00B5780C">
        <w:rPr>
          <w:rFonts w:cs="Times New Roman"/>
          <w:szCs w:val="24"/>
        </w:rPr>
        <w:t>nicio</w:t>
      </w:r>
      <w:r w:rsidR="00E749AB">
        <w:rPr>
          <w:rFonts w:cs="Times New Roman"/>
          <w:szCs w:val="24"/>
        </w:rPr>
        <w:t xml:space="preserve"> modificare în cod.</w:t>
      </w:r>
    </w:p>
    <w:p w:rsidR="00E749AB" w:rsidRDefault="00E749AB" w:rsidP="006B56FF">
      <w:pPr>
        <w:pStyle w:val="NoSpacing"/>
        <w:spacing w:line="360" w:lineRule="auto"/>
        <w:jc w:val="both"/>
        <w:rPr>
          <w:rFonts w:cs="Times New Roman"/>
          <w:b/>
          <w:bCs/>
          <w:szCs w:val="24"/>
        </w:rPr>
      </w:pPr>
    </w:p>
    <w:p w:rsidR="000B1FF9" w:rsidRPr="000B1FF9" w:rsidRDefault="005E099D" w:rsidP="006B56FF">
      <w:pPr>
        <w:pStyle w:val="NoSpacing"/>
        <w:spacing w:line="360" w:lineRule="auto"/>
        <w:jc w:val="both"/>
        <w:rPr>
          <w:rFonts w:cs="Times New Roman"/>
          <w:b/>
        </w:rPr>
      </w:pPr>
      <w:r>
        <w:rPr>
          <w:rFonts w:cs="Times New Roman"/>
          <w:b/>
          <w:bCs/>
          <w:szCs w:val="24"/>
        </w:rPr>
        <w:t>UserErrorMessages.py</w:t>
      </w:r>
      <w:r w:rsidR="000F038F">
        <w:rPr>
          <w:rFonts w:cs="Times New Roman"/>
          <w:b/>
          <w:bCs/>
          <w:szCs w:val="24"/>
        </w:rPr>
        <w:t xml:space="preserve"> </w:t>
      </w:r>
      <w:r>
        <w:rPr>
          <w:rFonts w:cs="Times New Roman"/>
          <w:szCs w:val="24"/>
        </w:rPr>
        <w:t xml:space="preserve">- acest modul deţine o clasă numită </w:t>
      </w:r>
      <w:r>
        <w:rPr>
          <w:rFonts w:cs="Times New Roman"/>
          <w:i/>
          <w:iCs/>
          <w:szCs w:val="24"/>
        </w:rPr>
        <w:t>UserErrorMessage()</w:t>
      </w:r>
      <w:r>
        <w:rPr>
          <w:rFonts w:cs="Times New Roman"/>
          <w:szCs w:val="24"/>
        </w:rPr>
        <w:t xml:space="preserve"> în care avem definite două metode principale: </w:t>
      </w:r>
      <w:r>
        <w:rPr>
          <w:rFonts w:cs="Times New Roman"/>
          <w:i/>
          <w:iCs/>
          <w:szCs w:val="24"/>
        </w:rPr>
        <w:t>showWindowMessage()</w:t>
      </w:r>
      <w:r>
        <w:rPr>
          <w:rFonts w:cs="Times New Roman"/>
          <w:szCs w:val="24"/>
        </w:rPr>
        <w:t xml:space="preserve"> şi </w:t>
      </w:r>
      <w:r>
        <w:rPr>
          <w:rFonts w:cs="Times New Roman"/>
          <w:i/>
          <w:iCs/>
          <w:szCs w:val="24"/>
        </w:rPr>
        <w:t>showYesNoMessage()</w:t>
      </w:r>
      <w:r>
        <w:rPr>
          <w:rFonts w:cs="Times New Roman"/>
          <w:szCs w:val="24"/>
        </w:rPr>
        <w:t xml:space="preserve">. Acesta clasă importă doar câteva funcţii din modulul </w:t>
      </w:r>
      <w:r>
        <w:rPr>
          <w:rFonts w:cs="Times New Roman"/>
          <w:i/>
          <w:iCs/>
          <w:szCs w:val="24"/>
        </w:rPr>
        <w:t>PyQt4</w:t>
      </w:r>
      <w:r>
        <w:rPr>
          <w:rFonts w:cs="Times New Roman"/>
          <w:b/>
          <w:bCs/>
          <w:szCs w:val="24"/>
        </w:rPr>
        <w:t xml:space="preserve"> </w:t>
      </w:r>
      <w:r>
        <w:rPr>
          <w:rFonts w:cs="Times New Roman"/>
          <w:szCs w:val="24"/>
        </w:rPr>
        <w:t xml:space="preserve">şi este folosită aproape de către toate Plugin-urile create. Metoda </w:t>
      </w:r>
      <w:r>
        <w:rPr>
          <w:rFonts w:cs="Times New Roman"/>
          <w:i/>
          <w:iCs/>
          <w:szCs w:val="24"/>
        </w:rPr>
        <w:t>showWindowMessage()</w:t>
      </w:r>
      <w:r>
        <w:rPr>
          <w:rFonts w:cs="Times New Roman"/>
          <w:szCs w:val="24"/>
        </w:rPr>
        <w:t xml:space="preserve"> este folosită pentru a înştiinţa utilizatorul printr-un mesaj de eroare sau avertizare despre progresul Plugin-ului respectiv. Un exemplu de astfel de fereastră reprezintă Figura 3.2. Iar metoda </w:t>
      </w:r>
      <w:r>
        <w:rPr>
          <w:rFonts w:cs="Times New Roman"/>
          <w:i/>
          <w:iCs/>
          <w:szCs w:val="24"/>
        </w:rPr>
        <w:t>showYesNoMessage()</w:t>
      </w:r>
      <w:r>
        <w:rPr>
          <w:rFonts w:cs="Times New Roman"/>
          <w:szCs w:val="24"/>
        </w:rPr>
        <w:t xml:space="preserve"> este utilizată în momentul în care utilizatorul doreşte să facă modificări majore asupra ceea ce softul a generat, programul explicându-i într-un mod mai detaliat şi cerându-i o ultimă confirmare. O astfel de fereastră reprezintă Figura 3.3. Aceste mesaje sunt afişate într-o fereastră nou creată. Până în momentul în care utilizatorul nu confirmă citirea mesajului prin apăsarea butoanelor disponibile, programul nu permite continuarea utilizării softului.</w:t>
      </w:r>
      <w:r w:rsidR="000B1FF9" w:rsidRPr="000B1FF9">
        <w:rPr>
          <w:rFonts w:cs="Times New Roman"/>
          <w:b/>
        </w:rPr>
        <w:t xml:space="preserve"> </w:t>
      </w:r>
    </w:p>
    <w:p w:rsidR="00A2310E" w:rsidRDefault="00A2310E" w:rsidP="006B56FF">
      <w:pPr>
        <w:pStyle w:val="NoSpacing"/>
        <w:spacing w:line="360" w:lineRule="auto"/>
        <w:ind w:left="720"/>
        <w:jc w:val="center"/>
        <w:rPr>
          <w:rFonts w:cs="Times New Roman"/>
        </w:rPr>
      </w:pPr>
    </w:p>
    <w:p w:rsidR="00890D1B" w:rsidRDefault="00366E4F" w:rsidP="006B56FF">
      <w:pPr>
        <w:pStyle w:val="NoSpacing"/>
        <w:spacing w:line="360" w:lineRule="auto"/>
        <w:ind w:left="720"/>
        <w:jc w:val="center"/>
        <w:rPr>
          <w:rFonts w:cs="Times New Roman"/>
          <w:b/>
          <w:i/>
        </w:rPr>
      </w:pPr>
      <w:r>
        <w:rPr>
          <w:rFonts w:cs="Times New Roman"/>
          <w:noProof/>
        </w:rPr>
        <w:drawing>
          <wp:inline distT="0" distB="0" distL="0" distR="0">
            <wp:extent cx="3065145" cy="1207135"/>
            <wp:effectExtent l="19050" t="0" r="1905" b="0"/>
            <wp:docPr id="7" name="Picture 2" descr="D:\Facultate\Examen final - Licenta\Lucrare licenta Remus Avram\Imagini\MayaUserError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cultate\Examen final - Licenta\Lucrare licenta Remus Avram\Imagini\MayaUserErrorMessage.JPG"/>
                    <pic:cNvPicPr>
                      <a:picLocks noChangeAspect="1" noChangeArrowheads="1"/>
                    </pic:cNvPicPr>
                  </pic:nvPicPr>
                  <pic:blipFill>
                    <a:blip r:embed="rId21" cstate="print"/>
                    <a:srcRect/>
                    <a:stretch>
                      <a:fillRect/>
                    </a:stretch>
                  </pic:blipFill>
                  <pic:spPr bwMode="auto">
                    <a:xfrm>
                      <a:off x="0" y="0"/>
                      <a:ext cx="3065145" cy="1207135"/>
                    </a:xfrm>
                    <a:prstGeom prst="rect">
                      <a:avLst/>
                    </a:prstGeom>
                    <a:noFill/>
                    <a:ln w="9525">
                      <a:noFill/>
                      <a:miter lim="800000"/>
                      <a:headEnd/>
                      <a:tailEnd/>
                    </a:ln>
                  </pic:spPr>
                </pic:pic>
              </a:graphicData>
            </a:graphic>
          </wp:inline>
        </w:drawing>
      </w:r>
      <w:r w:rsidRPr="00067AB4">
        <w:rPr>
          <w:rFonts w:cs="Times New Roman"/>
        </w:rPr>
        <w:br/>
      </w:r>
      <w:r w:rsidR="00067AB4" w:rsidRPr="00067AB4">
        <w:rPr>
          <w:rFonts w:cs="Times New Roman"/>
          <w:b/>
        </w:rPr>
        <w:t xml:space="preserve">Figura </w:t>
      </w:r>
      <w:r w:rsidR="00067AB4">
        <w:rPr>
          <w:rFonts w:cs="Times New Roman"/>
          <w:b/>
        </w:rPr>
        <w:t>3.2</w:t>
      </w:r>
      <w:r w:rsidR="00067AB4" w:rsidRPr="00067AB4">
        <w:rPr>
          <w:rFonts w:cs="Times New Roman"/>
          <w:b/>
        </w:rPr>
        <w:t xml:space="preserve"> - </w:t>
      </w:r>
      <w:r w:rsidR="00067AB4" w:rsidRPr="00DD68EA">
        <w:rPr>
          <w:rFonts w:cs="Times New Roman"/>
          <w:b/>
        </w:rPr>
        <w:t>UserErrorMessages</w:t>
      </w:r>
      <w:r w:rsidR="00067AB4">
        <w:rPr>
          <w:rFonts w:cs="Times New Roman"/>
          <w:b/>
        </w:rPr>
        <w:t xml:space="preserve"> -</w:t>
      </w:r>
      <w:r w:rsidR="00067AB4" w:rsidRPr="00067AB4">
        <w:rPr>
          <w:rFonts w:cs="Times New Roman"/>
          <w:b/>
        </w:rPr>
        <w:t xml:space="preserve"> </w:t>
      </w:r>
      <w:r w:rsidR="00067AB4" w:rsidRPr="00067AB4">
        <w:rPr>
          <w:rFonts w:cs="Times New Roman"/>
          <w:b/>
          <w:i/>
        </w:rPr>
        <w:t>showWindowMessage()</w:t>
      </w:r>
    </w:p>
    <w:p w:rsidR="006B56FF" w:rsidRPr="00A2310E" w:rsidRDefault="00A2310E" w:rsidP="00A2310E">
      <w:pPr>
        <w:pStyle w:val="NoSpacing"/>
        <w:jc w:val="center"/>
        <w:rPr>
          <w:rFonts w:eastAsia="Times New Roman" w:cs="Times New Roman"/>
        </w:rPr>
      </w:pPr>
      <w:r>
        <w:rPr>
          <w:rFonts w:eastAsia="Times New Roman" w:cs="Times New Roman"/>
          <w:szCs w:val="24"/>
        </w:rPr>
        <w:t xml:space="preserve">              </w:t>
      </w:r>
      <w:r w:rsidRPr="003403F5">
        <w:rPr>
          <w:rFonts w:eastAsia="Times New Roman" w:cs="Times New Roman"/>
          <w:szCs w:val="24"/>
        </w:rPr>
        <w:t>(</w:t>
      </w:r>
      <w:r w:rsidRPr="003403F5">
        <w:rPr>
          <w:rFonts w:eastAsia="Times New Roman" w:cs="Times New Roman"/>
        </w:rPr>
        <w:t xml:space="preserve">Sursa: </w:t>
      </w:r>
      <w:r>
        <w:rPr>
          <w:rFonts w:eastAsia="Times New Roman"/>
        </w:rPr>
        <w:t>imaginea</w:t>
      </w:r>
      <w:r w:rsidRPr="003403F5">
        <w:rPr>
          <w:rFonts w:eastAsia="Times New Roman" w:cs="Times New Roman"/>
        </w:rPr>
        <w:t xml:space="preserve"> autorului</w:t>
      </w:r>
      <w:r>
        <w:rPr>
          <w:rFonts w:eastAsia="Times New Roman" w:cs="Times New Roman"/>
        </w:rPr>
        <w:t xml:space="preserve"> realizată cu programul Autodesk Maya</w:t>
      </w:r>
      <w:r w:rsidRPr="003403F5">
        <w:rPr>
          <w:rFonts w:eastAsia="Times New Roman" w:cs="Times New Roman"/>
        </w:rPr>
        <w:t>)</w:t>
      </w:r>
      <w:r w:rsidR="00C500C8" w:rsidRPr="00067AB4">
        <w:rPr>
          <w:rFonts w:cs="Times New Roman"/>
          <w:b/>
        </w:rPr>
        <w:br/>
      </w:r>
      <w:r w:rsidR="00F02984">
        <w:rPr>
          <w:rFonts w:cs="Times New Roman"/>
          <w:b/>
        </w:rPr>
        <w:br/>
      </w:r>
      <w:r>
        <w:rPr>
          <w:rFonts w:cs="Times New Roman"/>
          <w:b/>
        </w:rPr>
        <w:t xml:space="preserve">            </w:t>
      </w:r>
      <w:r w:rsidR="00F02984">
        <w:rPr>
          <w:rFonts w:cs="Times New Roman"/>
          <w:b/>
          <w:noProof/>
        </w:rPr>
        <w:drawing>
          <wp:inline distT="0" distB="0" distL="0" distR="0">
            <wp:extent cx="3079750" cy="1221740"/>
            <wp:effectExtent l="19050" t="0" r="6350" b="0"/>
            <wp:docPr id="8" name="Picture 3" descr="D:\Facultate\Examen final - Licenta\Lucrare licenta Remus Avram\Imagini\MayaUserErrorMessage - Yes-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acultate\Examen final - Licenta\Lucrare licenta Remus Avram\Imagini\MayaUserErrorMessage - Yes-No.JPG"/>
                    <pic:cNvPicPr>
                      <a:picLocks noChangeAspect="1" noChangeArrowheads="1"/>
                    </pic:cNvPicPr>
                  </pic:nvPicPr>
                  <pic:blipFill>
                    <a:blip r:embed="rId22" cstate="print"/>
                    <a:srcRect/>
                    <a:stretch>
                      <a:fillRect/>
                    </a:stretch>
                  </pic:blipFill>
                  <pic:spPr bwMode="auto">
                    <a:xfrm>
                      <a:off x="0" y="0"/>
                      <a:ext cx="3079750" cy="1221740"/>
                    </a:xfrm>
                    <a:prstGeom prst="rect">
                      <a:avLst/>
                    </a:prstGeom>
                    <a:noFill/>
                    <a:ln w="9525">
                      <a:noFill/>
                      <a:miter lim="800000"/>
                      <a:headEnd/>
                      <a:tailEnd/>
                    </a:ln>
                  </pic:spPr>
                </pic:pic>
              </a:graphicData>
            </a:graphic>
          </wp:inline>
        </w:drawing>
      </w:r>
      <w:r w:rsidR="00F02984">
        <w:rPr>
          <w:rFonts w:cs="Times New Roman"/>
          <w:b/>
        </w:rPr>
        <w:br/>
      </w:r>
      <w:r>
        <w:rPr>
          <w:rFonts w:cs="Times New Roman"/>
          <w:b/>
        </w:rPr>
        <w:t xml:space="preserve">            </w:t>
      </w:r>
      <w:r w:rsidR="00F02984" w:rsidRPr="00067AB4">
        <w:rPr>
          <w:rFonts w:cs="Times New Roman"/>
          <w:b/>
        </w:rPr>
        <w:t xml:space="preserve">Figura </w:t>
      </w:r>
      <w:r w:rsidR="00F02984">
        <w:rPr>
          <w:rFonts w:cs="Times New Roman"/>
          <w:b/>
        </w:rPr>
        <w:t>3.3</w:t>
      </w:r>
      <w:r w:rsidR="00F02984" w:rsidRPr="00067AB4">
        <w:rPr>
          <w:rFonts w:cs="Times New Roman"/>
          <w:b/>
        </w:rPr>
        <w:t xml:space="preserve"> - </w:t>
      </w:r>
      <w:r w:rsidR="00F02984" w:rsidRPr="00DD68EA">
        <w:rPr>
          <w:rFonts w:cs="Times New Roman"/>
          <w:b/>
        </w:rPr>
        <w:t>UserErrorMessages</w:t>
      </w:r>
      <w:r w:rsidR="00F02984">
        <w:rPr>
          <w:rFonts w:cs="Times New Roman"/>
          <w:b/>
        </w:rPr>
        <w:t xml:space="preserve"> -</w:t>
      </w:r>
      <w:r w:rsidR="00F02984" w:rsidRPr="00067AB4">
        <w:rPr>
          <w:rFonts w:cs="Times New Roman"/>
          <w:b/>
        </w:rPr>
        <w:t xml:space="preserve"> </w:t>
      </w:r>
      <w:r w:rsidR="00F02984" w:rsidRPr="00582B84">
        <w:rPr>
          <w:rFonts w:cs="Times New Roman"/>
          <w:b/>
          <w:i/>
        </w:rPr>
        <w:t>showYesNoMessage()</w:t>
      </w:r>
    </w:p>
    <w:p w:rsidR="000B1FF9" w:rsidRDefault="00A2310E" w:rsidP="00A2310E">
      <w:pPr>
        <w:pStyle w:val="NoSpacing"/>
        <w:jc w:val="center"/>
        <w:rPr>
          <w:rFonts w:eastAsia="Times New Roman" w:cs="Times New Roman"/>
        </w:rPr>
      </w:pPr>
      <w:r>
        <w:rPr>
          <w:rFonts w:eastAsia="Times New Roman" w:cs="Times New Roman"/>
          <w:szCs w:val="24"/>
        </w:rPr>
        <w:t xml:space="preserve">              </w:t>
      </w:r>
      <w:r w:rsidRPr="003403F5">
        <w:rPr>
          <w:rFonts w:eastAsia="Times New Roman" w:cs="Times New Roman"/>
          <w:szCs w:val="24"/>
        </w:rPr>
        <w:t>(</w:t>
      </w:r>
      <w:r w:rsidRPr="003403F5">
        <w:rPr>
          <w:rFonts w:eastAsia="Times New Roman" w:cs="Times New Roman"/>
        </w:rPr>
        <w:t xml:space="preserve">Sursa: </w:t>
      </w:r>
      <w:r>
        <w:rPr>
          <w:rFonts w:eastAsia="Times New Roman"/>
        </w:rPr>
        <w:t>imaginea</w:t>
      </w:r>
      <w:r w:rsidRPr="003403F5">
        <w:rPr>
          <w:rFonts w:eastAsia="Times New Roman" w:cs="Times New Roman"/>
        </w:rPr>
        <w:t xml:space="preserve"> autorului</w:t>
      </w:r>
      <w:r>
        <w:rPr>
          <w:rFonts w:eastAsia="Times New Roman" w:cs="Times New Roman"/>
        </w:rPr>
        <w:t xml:space="preserve"> realizată cu programul Autodesk Maya</w:t>
      </w:r>
      <w:r w:rsidRPr="003403F5">
        <w:rPr>
          <w:rFonts w:eastAsia="Times New Roman" w:cs="Times New Roman"/>
        </w:rPr>
        <w:t>)</w:t>
      </w:r>
    </w:p>
    <w:p w:rsidR="00A2310E" w:rsidRDefault="00A2310E" w:rsidP="00A2310E">
      <w:pPr>
        <w:pStyle w:val="NoSpacing"/>
        <w:jc w:val="center"/>
        <w:rPr>
          <w:rFonts w:eastAsia="Times New Roman" w:cs="Times New Roman"/>
        </w:rPr>
      </w:pPr>
    </w:p>
    <w:p w:rsidR="00A2310E" w:rsidRPr="00A2310E" w:rsidRDefault="00A2310E" w:rsidP="00A2310E">
      <w:pPr>
        <w:pStyle w:val="NoSpacing"/>
        <w:jc w:val="center"/>
        <w:rPr>
          <w:rFonts w:eastAsia="Times New Roman" w:cs="Times New Roman"/>
        </w:rPr>
      </w:pPr>
    </w:p>
    <w:p w:rsidR="000B1FF9" w:rsidRDefault="000B1FF9" w:rsidP="000B1FF9">
      <w:pPr>
        <w:pStyle w:val="NoSpacing"/>
        <w:spacing w:line="360" w:lineRule="auto"/>
        <w:jc w:val="both"/>
        <w:rPr>
          <w:rFonts w:cs="Times New Roman"/>
          <w:szCs w:val="24"/>
        </w:rPr>
      </w:pPr>
      <w:r>
        <w:rPr>
          <w:rFonts w:cs="Times New Roman"/>
          <w:b/>
          <w:bCs/>
          <w:szCs w:val="24"/>
        </w:rPr>
        <w:lastRenderedPageBreak/>
        <w:t xml:space="preserve">MayaUserErrorMessages.py - </w:t>
      </w:r>
      <w:r>
        <w:rPr>
          <w:rFonts w:cs="Times New Roman"/>
          <w:szCs w:val="24"/>
        </w:rPr>
        <w:t xml:space="preserve">acest modul deţine o clasă numită </w:t>
      </w:r>
      <w:r>
        <w:rPr>
          <w:rFonts w:cs="Times New Roman"/>
          <w:i/>
          <w:iCs/>
          <w:szCs w:val="24"/>
        </w:rPr>
        <w:t>MayaUserErrorMessage()</w:t>
      </w:r>
      <w:r>
        <w:rPr>
          <w:rFonts w:cs="Times New Roman"/>
          <w:szCs w:val="24"/>
        </w:rPr>
        <w:t xml:space="preserve"> în care avem definite două metodele principale </w:t>
      </w:r>
      <w:r>
        <w:rPr>
          <w:rFonts w:cs="Times New Roman"/>
          <w:i/>
          <w:iCs/>
          <w:szCs w:val="24"/>
        </w:rPr>
        <w:t xml:space="preserve">showWarning() </w:t>
      </w:r>
      <w:r>
        <w:rPr>
          <w:rFonts w:cs="Times New Roman"/>
          <w:szCs w:val="24"/>
        </w:rPr>
        <w:t xml:space="preserve"> şi </w:t>
      </w:r>
      <w:r>
        <w:rPr>
          <w:rFonts w:cs="Times New Roman"/>
          <w:i/>
          <w:iCs/>
          <w:szCs w:val="24"/>
        </w:rPr>
        <w:t>showError()</w:t>
      </w:r>
      <w:r>
        <w:rPr>
          <w:rFonts w:cs="Times New Roman"/>
          <w:szCs w:val="24"/>
        </w:rPr>
        <w:t xml:space="preserve">. Aceste metode sunt folosite pentru a personaliza erorile afişate de către soft, modificându-le într-o maniera în care orice utilizator le poate "digera". Aceste erori nu sunt afişate ca şi în clasa </w:t>
      </w:r>
      <w:r>
        <w:rPr>
          <w:rFonts w:cs="Times New Roman"/>
          <w:i/>
          <w:iCs/>
          <w:szCs w:val="24"/>
        </w:rPr>
        <w:t>UserErrorMessage()</w:t>
      </w:r>
      <w:r>
        <w:rPr>
          <w:rFonts w:cs="Times New Roman"/>
          <w:szCs w:val="24"/>
        </w:rPr>
        <w:t xml:space="preserve"> printr-o fereastră nou creată, ci sunt afişate în text editor a softului respectiv. Acesta clasă importă funcţii dintr-un soft specific şi nu poate fi folosit în mai multe sof</w:t>
      </w:r>
      <w:r w:rsidR="00E749AB">
        <w:rPr>
          <w:rFonts w:cs="Times New Roman"/>
          <w:szCs w:val="24"/>
        </w:rPr>
        <w:t>turi fără a fi modificat codul.</w:t>
      </w:r>
    </w:p>
    <w:p w:rsidR="00E749AB" w:rsidRDefault="00E749AB" w:rsidP="000B1FF9">
      <w:pPr>
        <w:pStyle w:val="NoSpacing"/>
        <w:spacing w:line="360" w:lineRule="auto"/>
        <w:jc w:val="both"/>
        <w:rPr>
          <w:rFonts w:cs="Times New Roman"/>
          <w:b/>
          <w:bCs/>
          <w:szCs w:val="24"/>
        </w:rPr>
      </w:pPr>
    </w:p>
    <w:p w:rsidR="000B1FF9" w:rsidRPr="006B56FF" w:rsidRDefault="000B1FF9" w:rsidP="000B1FF9">
      <w:pPr>
        <w:pStyle w:val="NoSpacing"/>
        <w:spacing w:line="360" w:lineRule="auto"/>
        <w:jc w:val="both"/>
        <w:rPr>
          <w:rFonts w:cs="Times New Roman"/>
          <w:b/>
          <w:i/>
        </w:rPr>
      </w:pPr>
      <w:r>
        <w:rPr>
          <w:rFonts w:cs="Times New Roman"/>
          <w:b/>
          <w:bCs/>
          <w:szCs w:val="24"/>
        </w:rPr>
        <w:t>Ground.py</w:t>
      </w:r>
      <w:r>
        <w:rPr>
          <w:rFonts w:cs="Times New Roman"/>
          <w:szCs w:val="24"/>
        </w:rPr>
        <w:t xml:space="preserve"> - acest modul deţine o clasă numită </w:t>
      </w:r>
      <w:r>
        <w:rPr>
          <w:rFonts w:cs="Times New Roman"/>
          <w:i/>
          <w:iCs/>
          <w:szCs w:val="24"/>
        </w:rPr>
        <w:t>GroundClass()</w:t>
      </w:r>
      <w:r>
        <w:rPr>
          <w:rFonts w:cs="Times New Roman"/>
          <w:b/>
          <w:bCs/>
          <w:i/>
          <w:iCs/>
          <w:szCs w:val="24"/>
        </w:rPr>
        <w:t xml:space="preserve"> </w:t>
      </w:r>
      <w:r>
        <w:rPr>
          <w:rFonts w:cs="Times New Roman"/>
          <w:szCs w:val="24"/>
        </w:rPr>
        <w:t xml:space="preserve">în care avem metodele de generare a unui plan pentru pământ. Metodele principale sunt </w:t>
      </w:r>
      <w:r>
        <w:rPr>
          <w:rFonts w:cs="Times New Roman"/>
          <w:i/>
          <w:iCs/>
          <w:szCs w:val="24"/>
        </w:rPr>
        <w:t>createPlan()</w:t>
      </w:r>
      <w:r>
        <w:rPr>
          <w:rFonts w:cs="Times New Roman"/>
          <w:szCs w:val="24"/>
        </w:rPr>
        <w:t>, în care se cre</w:t>
      </w:r>
      <w:r w:rsidR="001539BB">
        <w:rPr>
          <w:rFonts w:cs="Times New Roman"/>
          <w:szCs w:val="24"/>
        </w:rPr>
        <w:t>e</w:t>
      </w:r>
      <w:r>
        <w:rPr>
          <w:rFonts w:cs="Times New Roman"/>
          <w:szCs w:val="24"/>
        </w:rPr>
        <w:t xml:space="preserve">ază planul propriu zis, şi </w:t>
      </w:r>
      <w:r>
        <w:rPr>
          <w:rFonts w:cs="Times New Roman"/>
          <w:i/>
          <w:iCs/>
          <w:szCs w:val="24"/>
        </w:rPr>
        <w:t>makePlanIrregular()</w:t>
      </w:r>
      <w:r>
        <w:rPr>
          <w:rFonts w:cs="Times New Roman"/>
          <w:szCs w:val="24"/>
        </w:rPr>
        <w:t xml:space="preserve"> în care se aleg random vertex-uri din plan şi li se modifică coordonata Y. Această clasă este specifică softului Autodesk Maya. Figura 3.4 reprezintă generare unui plan al pământului drept iar Figura 3.5 reprezintă generarea unui plan al pământului curbat.</w:t>
      </w:r>
    </w:p>
    <w:p w:rsidR="000B1FF9" w:rsidRDefault="000B1FF9" w:rsidP="000B1FF9">
      <w:pPr>
        <w:pStyle w:val="NoSpacing"/>
        <w:spacing w:line="360" w:lineRule="auto"/>
        <w:jc w:val="both"/>
        <w:rPr>
          <w:rFonts w:cs="Times New Roman"/>
          <w:szCs w:val="24"/>
        </w:rPr>
      </w:pPr>
    </w:p>
    <w:p w:rsidR="00D7431C" w:rsidRPr="006B56FF" w:rsidRDefault="00D7431C" w:rsidP="00A86D76">
      <w:pPr>
        <w:pStyle w:val="NoSpacing"/>
        <w:spacing w:line="360" w:lineRule="auto"/>
        <w:rPr>
          <w:rFonts w:cs="Times New Roman"/>
        </w:rPr>
      </w:pPr>
    </w:p>
    <w:p w:rsidR="00D7431C" w:rsidRDefault="00D7431C" w:rsidP="00A86D76">
      <w:pPr>
        <w:pStyle w:val="NoSpacing"/>
        <w:spacing w:line="360" w:lineRule="auto"/>
        <w:jc w:val="center"/>
        <w:rPr>
          <w:rFonts w:cs="Times New Roman"/>
        </w:rPr>
      </w:pPr>
      <w:r>
        <w:rPr>
          <w:rFonts w:cs="Times New Roman"/>
          <w:noProof/>
        </w:rPr>
        <w:drawing>
          <wp:inline distT="0" distB="0" distL="0" distR="0">
            <wp:extent cx="5756910" cy="2662555"/>
            <wp:effectExtent l="19050" t="0" r="0" b="0"/>
            <wp:docPr id="22" name="Picture 2" descr="D:\Facultate\Examen final - Licenta\Lucrare licenta Remus Avram\Imagini\Plan Dre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cultate\Examen final - Licenta\Lucrare licenta Remus Avram\Imagini\Plan Drept.JPG"/>
                    <pic:cNvPicPr>
                      <a:picLocks noChangeAspect="1" noChangeArrowheads="1"/>
                    </pic:cNvPicPr>
                  </pic:nvPicPr>
                  <pic:blipFill>
                    <a:blip r:embed="rId23" cstate="print"/>
                    <a:srcRect/>
                    <a:stretch>
                      <a:fillRect/>
                    </a:stretch>
                  </pic:blipFill>
                  <pic:spPr bwMode="auto">
                    <a:xfrm>
                      <a:off x="0" y="0"/>
                      <a:ext cx="5756910" cy="2662555"/>
                    </a:xfrm>
                    <a:prstGeom prst="rect">
                      <a:avLst/>
                    </a:prstGeom>
                    <a:noFill/>
                    <a:ln w="9525">
                      <a:noFill/>
                      <a:miter lim="800000"/>
                      <a:headEnd/>
                      <a:tailEnd/>
                    </a:ln>
                  </pic:spPr>
                </pic:pic>
              </a:graphicData>
            </a:graphic>
          </wp:inline>
        </w:drawing>
      </w:r>
    </w:p>
    <w:p w:rsidR="00D7431C" w:rsidRDefault="00D7431C" w:rsidP="00A86D76">
      <w:pPr>
        <w:pStyle w:val="NoSpacing"/>
        <w:spacing w:line="360" w:lineRule="auto"/>
        <w:jc w:val="center"/>
        <w:rPr>
          <w:rFonts w:cs="Times New Roman"/>
        </w:rPr>
      </w:pPr>
      <w:r w:rsidRPr="00067AB4">
        <w:rPr>
          <w:rFonts w:cs="Times New Roman"/>
          <w:b/>
        </w:rPr>
        <w:t xml:space="preserve">Figura </w:t>
      </w:r>
      <w:r>
        <w:rPr>
          <w:rFonts w:cs="Times New Roman"/>
          <w:b/>
        </w:rPr>
        <w:t>3.4</w:t>
      </w:r>
      <w:r w:rsidRPr="00067AB4">
        <w:rPr>
          <w:rFonts w:cs="Times New Roman"/>
          <w:b/>
        </w:rPr>
        <w:t xml:space="preserve"> - </w:t>
      </w:r>
      <w:r w:rsidR="00BF06B1">
        <w:rPr>
          <w:rFonts w:cs="Times New Roman"/>
          <w:b/>
        </w:rPr>
        <w:t>Generarea unui plan drept al pămâ</w:t>
      </w:r>
      <w:r w:rsidR="00725428">
        <w:rPr>
          <w:rFonts w:cs="Times New Roman"/>
          <w:b/>
        </w:rPr>
        <w:t>ntului</w:t>
      </w:r>
      <w:r>
        <w:rPr>
          <w:rFonts w:cs="Times New Roman"/>
          <w:b/>
          <w:i/>
        </w:rPr>
        <w:br/>
      </w:r>
      <w:r w:rsidR="00A2310E" w:rsidRPr="00A2310E">
        <w:rPr>
          <w:rFonts w:eastAsia="Times New Roman" w:cs="Times New Roman"/>
          <w:szCs w:val="24"/>
        </w:rPr>
        <w:t>(Sursa: imaginea autorului realizată cu programul Autodesk Maya)</w:t>
      </w:r>
    </w:p>
    <w:p w:rsidR="00D7431C" w:rsidRDefault="00D7431C" w:rsidP="00A86D76">
      <w:pPr>
        <w:pStyle w:val="NoSpacing"/>
        <w:spacing w:line="360" w:lineRule="auto"/>
        <w:rPr>
          <w:rFonts w:cs="Times New Roman"/>
        </w:rPr>
      </w:pPr>
    </w:p>
    <w:p w:rsidR="00280F1A" w:rsidRDefault="00D7431C" w:rsidP="00A86D76">
      <w:pPr>
        <w:pStyle w:val="NoSpacing"/>
        <w:spacing w:line="360" w:lineRule="auto"/>
        <w:jc w:val="center"/>
        <w:rPr>
          <w:rFonts w:cs="Times New Roman"/>
          <w:b/>
        </w:rPr>
      </w:pPr>
      <w:r>
        <w:rPr>
          <w:rFonts w:cs="Times New Roman"/>
          <w:noProof/>
        </w:rPr>
        <w:lastRenderedPageBreak/>
        <w:drawing>
          <wp:inline distT="0" distB="0" distL="0" distR="0">
            <wp:extent cx="5756910" cy="3021330"/>
            <wp:effectExtent l="19050" t="0" r="0" b="0"/>
            <wp:docPr id="21" name="Picture 1" descr="D:\Facultate\Examen final - Licenta\Lucrare licenta Remus Avram\Imagini\plan curb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cultate\Examen final - Licenta\Lucrare licenta Remus Avram\Imagini\plan curbat2.JPG"/>
                    <pic:cNvPicPr>
                      <a:picLocks noChangeAspect="1" noChangeArrowheads="1"/>
                    </pic:cNvPicPr>
                  </pic:nvPicPr>
                  <pic:blipFill>
                    <a:blip r:embed="rId24" cstate="print"/>
                    <a:srcRect/>
                    <a:stretch>
                      <a:fillRect/>
                    </a:stretch>
                  </pic:blipFill>
                  <pic:spPr bwMode="auto">
                    <a:xfrm>
                      <a:off x="0" y="0"/>
                      <a:ext cx="5756910" cy="3021330"/>
                    </a:xfrm>
                    <a:prstGeom prst="rect">
                      <a:avLst/>
                    </a:prstGeom>
                    <a:noFill/>
                    <a:ln w="9525">
                      <a:noFill/>
                      <a:miter lim="800000"/>
                      <a:headEnd/>
                      <a:tailEnd/>
                    </a:ln>
                  </pic:spPr>
                </pic:pic>
              </a:graphicData>
            </a:graphic>
          </wp:inline>
        </w:drawing>
      </w:r>
      <w:r w:rsidR="00725428" w:rsidRPr="00067AB4">
        <w:rPr>
          <w:rFonts w:cs="Times New Roman"/>
          <w:b/>
        </w:rPr>
        <w:t xml:space="preserve">Figura </w:t>
      </w:r>
      <w:r w:rsidR="00725428">
        <w:rPr>
          <w:rFonts w:cs="Times New Roman"/>
          <w:b/>
        </w:rPr>
        <w:t>3.4</w:t>
      </w:r>
      <w:r w:rsidR="00725428" w:rsidRPr="00067AB4">
        <w:rPr>
          <w:rFonts w:cs="Times New Roman"/>
          <w:b/>
        </w:rPr>
        <w:t xml:space="preserve"> - </w:t>
      </w:r>
      <w:r w:rsidR="00BF06B1">
        <w:rPr>
          <w:rFonts w:cs="Times New Roman"/>
          <w:b/>
        </w:rPr>
        <w:t>Generarea unui plan curbat al pămâ</w:t>
      </w:r>
      <w:r w:rsidR="00917ADF">
        <w:rPr>
          <w:rFonts w:cs="Times New Roman"/>
          <w:b/>
        </w:rPr>
        <w:t>ntului</w:t>
      </w:r>
      <w:r w:rsidR="00280F1A">
        <w:rPr>
          <w:rFonts w:cs="Times New Roman"/>
          <w:b/>
        </w:rPr>
        <w:br/>
      </w:r>
      <w:r w:rsidR="00A2310E" w:rsidRPr="00A2310E">
        <w:rPr>
          <w:rFonts w:eastAsia="Times New Roman" w:cs="Times New Roman"/>
          <w:szCs w:val="24"/>
        </w:rPr>
        <w:t>(Sursa: imaginea autorului realizată cu programul Autodesk Maya)</w:t>
      </w:r>
    </w:p>
    <w:p w:rsidR="004679B4" w:rsidRDefault="004679B4" w:rsidP="000B1FF9">
      <w:pPr>
        <w:pStyle w:val="NoSpacing"/>
        <w:spacing w:line="360" w:lineRule="auto"/>
        <w:ind w:left="720"/>
        <w:jc w:val="both"/>
        <w:rPr>
          <w:rFonts w:cs="Times New Roman"/>
          <w:b/>
        </w:rPr>
      </w:pPr>
    </w:p>
    <w:p w:rsidR="004679B4" w:rsidRDefault="004679B4" w:rsidP="004679B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Flower.py</w:t>
      </w:r>
      <w:r>
        <w:rPr>
          <w:rFonts w:ascii="Times New Roman" w:hAnsi="Times New Roman" w:cs="Times New Roman"/>
          <w:sz w:val="24"/>
          <w:szCs w:val="24"/>
        </w:rPr>
        <w:t xml:space="preserve"> - acest modul deţine o clasă numită </w:t>
      </w:r>
      <w:r>
        <w:rPr>
          <w:rFonts w:ascii="Times New Roman" w:hAnsi="Times New Roman" w:cs="Times New Roman"/>
          <w:i/>
          <w:iCs/>
          <w:sz w:val="24"/>
          <w:szCs w:val="24"/>
        </w:rPr>
        <w:t>FlowerClass()</w:t>
      </w:r>
      <w:r>
        <w:rPr>
          <w:rFonts w:ascii="Times New Roman" w:hAnsi="Times New Roman" w:cs="Times New Roman"/>
          <w:sz w:val="24"/>
          <w:szCs w:val="24"/>
        </w:rPr>
        <w:t xml:space="preserve"> în care avem mai multe metode:</w:t>
      </w:r>
    </w:p>
    <w:p w:rsidR="004679B4" w:rsidRDefault="004679B4" w:rsidP="001F1E09">
      <w:pPr>
        <w:numPr>
          <w:ilvl w:val="0"/>
          <w:numId w:val="17"/>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crearePetals() </w:t>
      </w:r>
      <w:r>
        <w:rPr>
          <w:rFonts w:ascii="Times New Roman" w:hAnsi="Times New Roman" w:cs="Times New Roman"/>
          <w:sz w:val="24"/>
          <w:szCs w:val="24"/>
        </w:rPr>
        <w:t>- această metodă crează petalele florii;</w:t>
      </w:r>
    </w:p>
    <w:p w:rsidR="004679B4" w:rsidRDefault="004679B4" w:rsidP="001F1E09">
      <w:pPr>
        <w:numPr>
          <w:ilvl w:val="0"/>
          <w:numId w:val="17"/>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createCore() - </w:t>
      </w:r>
      <w:r>
        <w:rPr>
          <w:rFonts w:ascii="Times New Roman" w:hAnsi="Times New Roman" w:cs="Times New Roman"/>
          <w:sz w:val="24"/>
          <w:szCs w:val="24"/>
        </w:rPr>
        <w:t>acesta metodă crează corul florii;</w:t>
      </w:r>
    </w:p>
    <w:p w:rsidR="004679B4" w:rsidRDefault="004679B4" w:rsidP="001F1E09">
      <w:pPr>
        <w:numPr>
          <w:ilvl w:val="0"/>
          <w:numId w:val="17"/>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rotateHeadFlower()</w:t>
      </w:r>
      <w:r>
        <w:rPr>
          <w:rFonts w:ascii="Times New Roman" w:hAnsi="Times New Roman" w:cs="Times New Roman"/>
          <w:sz w:val="24"/>
          <w:szCs w:val="24"/>
        </w:rPr>
        <w:t xml:space="preserve"> - această metodă roteşte capul florii random pentru că imaginea generată să pară cât mai reală;</w:t>
      </w:r>
    </w:p>
    <w:p w:rsidR="004679B4" w:rsidRDefault="004679B4" w:rsidP="001F1E09">
      <w:pPr>
        <w:numPr>
          <w:ilvl w:val="0"/>
          <w:numId w:val="17"/>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createStalk()</w:t>
      </w:r>
      <w:r>
        <w:rPr>
          <w:rFonts w:ascii="Times New Roman" w:hAnsi="Times New Roman" w:cs="Times New Roman"/>
          <w:sz w:val="24"/>
          <w:szCs w:val="24"/>
        </w:rPr>
        <w:t xml:space="preserve"> - acesta metodă crează tulpina florii; la fel ca şi capul florii, el este îndoit şi dimensionat în mod random pentru a da o iluzie mai bună.</w:t>
      </w:r>
    </w:p>
    <w:p w:rsidR="004679B4" w:rsidRDefault="004679B4" w:rsidP="001F1E09">
      <w:pPr>
        <w:numPr>
          <w:ilvl w:val="0"/>
          <w:numId w:val="17"/>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flowerPosition()</w:t>
      </w:r>
      <w:r>
        <w:rPr>
          <w:rFonts w:ascii="Times New Roman" w:hAnsi="Times New Roman" w:cs="Times New Roman"/>
          <w:b/>
          <w:bCs/>
          <w:sz w:val="24"/>
          <w:szCs w:val="24"/>
        </w:rPr>
        <w:t xml:space="preserve"> - </w:t>
      </w:r>
      <w:r>
        <w:rPr>
          <w:rFonts w:ascii="Times New Roman" w:hAnsi="Times New Roman" w:cs="Times New Roman"/>
          <w:sz w:val="24"/>
          <w:szCs w:val="24"/>
        </w:rPr>
        <w:t xml:space="preserve">această metodă poziţionează floare pe nivel </w:t>
      </w:r>
      <w:r w:rsidR="001539BB">
        <w:rPr>
          <w:rFonts w:ascii="Times New Roman" w:hAnsi="Times New Roman" w:cs="Times New Roman"/>
          <w:sz w:val="24"/>
          <w:szCs w:val="24"/>
        </w:rPr>
        <w:t xml:space="preserve">0, înainte de a fi mutată în </w:t>
      </w:r>
      <w:r>
        <w:rPr>
          <w:rFonts w:ascii="Times New Roman" w:hAnsi="Times New Roman" w:cs="Times New Roman"/>
          <w:sz w:val="24"/>
          <w:szCs w:val="24"/>
        </w:rPr>
        <w:t>locul dorit.</w:t>
      </w:r>
    </w:p>
    <w:p w:rsidR="00E749AB" w:rsidRDefault="004679B4" w:rsidP="00E749AB">
      <w:pPr>
        <w:autoSpaceDE w:val="0"/>
        <w:autoSpaceDN w:val="0"/>
        <w:adjustRightInd w:val="0"/>
        <w:spacing w:after="195" w:line="360" w:lineRule="auto"/>
        <w:jc w:val="both"/>
        <w:rPr>
          <w:rFonts w:ascii="Times New Roman" w:hAnsi="Times New Roman" w:cs="Times New Roman"/>
          <w:sz w:val="24"/>
        </w:rPr>
      </w:pPr>
      <w:r>
        <w:rPr>
          <w:rFonts w:ascii="Calibri" w:hAnsi="Calibri" w:cs="Calibri"/>
        </w:rPr>
        <w:tab/>
      </w:r>
      <w:r w:rsidRPr="00E749AB">
        <w:rPr>
          <w:rFonts w:ascii="Times New Roman" w:hAnsi="Times New Roman" w:cs="Times New Roman"/>
          <w:sz w:val="24"/>
        </w:rPr>
        <w:t>Această clasă este specifică softului Autodesk Maya şi nu poate fi folosită în alt soft fă</w:t>
      </w:r>
      <w:r w:rsidR="00E749AB">
        <w:rPr>
          <w:rFonts w:ascii="Times New Roman" w:hAnsi="Times New Roman" w:cs="Times New Roman"/>
          <w:sz w:val="24"/>
        </w:rPr>
        <w:t>ră ca, codul să fie modificat.</w:t>
      </w:r>
    </w:p>
    <w:p w:rsidR="004679B4" w:rsidRDefault="00E749AB" w:rsidP="00E749AB">
      <w:pPr>
        <w:autoSpaceDE w:val="0"/>
        <w:autoSpaceDN w:val="0"/>
        <w:adjustRightInd w:val="0"/>
        <w:spacing w:after="195" w:line="360" w:lineRule="auto"/>
        <w:jc w:val="both"/>
        <w:rPr>
          <w:rFonts w:ascii="Calibri" w:hAnsi="Calibri" w:cs="Calibri"/>
        </w:rPr>
      </w:pPr>
      <w:r>
        <w:rPr>
          <w:rFonts w:ascii="Times New Roman" w:hAnsi="Times New Roman" w:cs="Times New Roman"/>
          <w:sz w:val="24"/>
        </w:rPr>
        <w:tab/>
      </w:r>
      <w:r w:rsidR="004679B4" w:rsidRPr="00E749AB">
        <w:rPr>
          <w:rFonts w:ascii="Times New Roman" w:hAnsi="Times New Roman" w:cs="Times New Roman"/>
          <w:sz w:val="24"/>
        </w:rPr>
        <w:t xml:space="preserve">În </w:t>
      </w:r>
      <w:r w:rsidR="00DF3857">
        <w:rPr>
          <w:rFonts w:ascii="Times New Roman" w:hAnsi="Times New Roman" w:cs="Times New Roman"/>
          <w:sz w:val="24"/>
        </w:rPr>
        <w:t>Figura</w:t>
      </w:r>
      <w:r w:rsidR="004679B4" w:rsidRPr="00E749AB">
        <w:rPr>
          <w:rFonts w:ascii="Times New Roman" w:hAnsi="Times New Roman" w:cs="Times New Roman"/>
          <w:sz w:val="24"/>
        </w:rPr>
        <w:t xml:space="preserve"> 3.5 sunt reprezentate cele 3 tipuri de flori</w:t>
      </w:r>
      <w:r w:rsidR="004679B4">
        <w:rPr>
          <w:rFonts w:ascii="Calibri" w:hAnsi="Calibri" w:cs="Calibri"/>
        </w:rPr>
        <w:t>.</w:t>
      </w:r>
    </w:p>
    <w:p w:rsidR="00B548BA" w:rsidRDefault="0007442A" w:rsidP="004679B4">
      <w:pPr>
        <w:pStyle w:val="NoSpacing"/>
        <w:spacing w:line="360" w:lineRule="auto"/>
        <w:rPr>
          <w:rFonts w:cs="Times New Roman"/>
          <w:b/>
        </w:rPr>
      </w:pPr>
      <w:r>
        <w:rPr>
          <w:rFonts w:cs="Times New Roman"/>
          <w:b/>
        </w:rPr>
        <w:tab/>
      </w:r>
    </w:p>
    <w:p w:rsidR="003568FD" w:rsidRDefault="003568FD" w:rsidP="00A86D76">
      <w:pPr>
        <w:pStyle w:val="NoSpacing"/>
        <w:spacing w:line="360" w:lineRule="auto"/>
        <w:ind w:left="360"/>
        <w:rPr>
          <w:rFonts w:cs="Times New Roman"/>
          <w:b/>
        </w:rPr>
      </w:pPr>
      <w:r>
        <w:rPr>
          <w:rFonts w:cs="Times New Roman"/>
          <w:b/>
          <w:noProof/>
        </w:rPr>
        <w:lastRenderedPageBreak/>
        <w:drawing>
          <wp:inline distT="0" distB="0" distL="0" distR="0">
            <wp:extent cx="5086959" cy="4388947"/>
            <wp:effectExtent l="19050" t="0" r="0" b="0"/>
            <wp:docPr id="24" name="Picture 4" descr="D:\Facultate\Examen final - Licenta\Lucrare licenta Remus Avram\Imagini\flow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acultate\Examen final - Licenta\Lucrare licenta Remus Avram\Imagini\flowers.JPG"/>
                    <pic:cNvPicPr>
                      <a:picLocks noChangeAspect="1" noChangeArrowheads="1"/>
                    </pic:cNvPicPr>
                  </pic:nvPicPr>
                  <pic:blipFill>
                    <a:blip r:embed="rId25" cstate="print"/>
                    <a:srcRect/>
                    <a:stretch>
                      <a:fillRect/>
                    </a:stretch>
                  </pic:blipFill>
                  <pic:spPr bwMode="auto">
                    <a:xfrm>
                      <a:off x="0" y="0"/>
                      <a:ext cx="5086908" cy="4388903"/>
                    </a:xfrm>
                    <a:prstGeom prst="rect">
                      <a:avLst/>
                    </a:prstGeom>
                    <a:noFill/>
                    <a:ln w="9525">
                      <a:noFill/>
                      <a:miter lim="800000"/>
                      <a:headEnd/>
                      <a:tailEnd/>
                    </a:ln>
                  </pic:spPr>
                </pic:pic>
              </a:graphicData>
            </a:graphic>
          </wp:inline>
        </w:drawing>
      </w:r>
    </w:p>
    <w:p w:rsidR="000B1FF9" w:rsidRDefault="005902F2" w:rsidP="000B1FF9">
      <w:pPr>
        <w:pStyle w:val="NoSpacing"/>
        <w:spacing w:line="360" w:lineRule="auto"/>
        <w:ind w:left="360"/>
        <w:jc w:val="center"/>
        <w:rPr>
          <w:rFonts w:cs="Times New Roman"/>
          <w:b/>
        </w:rPr>
      </w:pPr>
      <w:r w:rsidRPr="00067AB4">
        <w:rPr>
          <w:rFonts w:cs="Times New Roman"/>
          <w:b/>
        </w:rPr>
        <w:t xml:space="preserve">Figura </w:t>
      </w:r>
      <w:r w:rsidR="00E749AB">
        <w:rPr>
          <w:rFonts w:cs="Times New Roman"/>
          <w:b/>
        </w:rPr>
        <w:t xml:space="preserve">3.5 </w:t>
      </w:r>
      <w:r w:rsidRPr="00067AB4">
        <w:rPr>
          <w:rFonts w:cs="Times New Roman"/>
          <w:b/>
        </w:rPr>
        <w:t xml:space="preserve">- </w:t>
      </w:r>
      <w:r>
        <w:rPr>
          <w:rFonts w:cs="Times New Roman"/>
          <w:b/>
        </w:rPr>
        <w:t>Ge</w:t>
      </w:r>
      <w:r w:rsidR="00CF111D">
        <w:rPr>
          <w:rFonts w:cs="Times New Roman"/>
          <w:b/>
        </w:rPr>
        <w:t>nerarea celor 3 tipuri de flori</w:t>
      </w:r>
    </w:p>
    <w:p w:rsidR="00890D1B" w:rsidRDefault="007E1B6C" w:rsidP="000B1FF9">
      <w:pPr>
        <w:pStyle w:val="NoSpacing"/>
        <w:spacing w:line="360" w:lineRule="auto"/>
        <w:ind w:left="360"/>
        <w:jc w:val="center"/>
        <w:rPr>
          <w:rFonts w:cs="Times New Roman"/>
          <w:b/>
        </w:rPr>
      </w:pPr>
      <w:r w:rsidRPr="007E1B6C">
        <w:rPr>
          <w:rFonts w:eastAsia="Times New Roman" w:cs="Times New Roman"/>
        </w:rPr>
        <w:t>(Sursa: imaginea autorului realizată cu programul Autodesk Maya)</w:t>
      </w:r>
    </w:p>
    <w:p w:rsidR="000B1FF9" w:rsidRDefault="000B1FF9" w:rsidP="000B1FF9">
      <w:pPr>
        <w:pStyle w:val="NoSpacing"/>
        <w:spacing w:line="360" w:lineRule="auto"/>
        <w:ind w:left="720"/>
        <w:jc w:val="both"/>
        <w:rPr>
          <w:rFonts w:cs="Times New Roman"/>
          <w:b/>
        </w:rPr>
      </w:pPr>
    </w:p>
    <w:p w:rsidR="001F4DEB" w:rsidRDefault="001F4DEB" w:rsidP="001F4DE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Grass.py</w:t>
      </w:r>
      <w:r>
        <w:rPr>
          <w:rFonts w:ascii="Times New Roman" w:hAnsi="Times New Roman" w:cs="Times New Roman"/>
          <w:sz w:val="24"/>
          <w:szCs w:val="24"/>
        </w:rPr>
        <w:t xml:space="preserve"> - acest modul deţine o clasă numita </w:t>
      </w:r>
      <w:r>
        <w:rPr>
          <w:rFonts w:ascii="Times New Roman" w:hAnsi="Times New Roman" w:cs="Times New Roman"/>
          <w:i/>
          <w:iCs/>
          <w:sz w:val="24"/>
          <w:szCs w:val="24"/>
        </w:rPr>
        <w:t>GrassClass()</w:t>
      </w:r>
      <w:r>
        <w:rPr>
          <w:rFonts w:ascii="Times New Roman" w:hAnsi="Times New Roman" w:cs="Times New Roman"/>
          <w:sz w:val="24"/>
          <w:szCs w:val="24"/>
        </w:rPr>
        <w:t xml:space="preserve"> în care sunt definite următoarele metode:</w:t>
      </w:r>
    </w:p>
    <w:p w:rsidR="001F4DEB" w:rsidRDefault="001F4DEB" w:rsidP="001F1E09">
      <w:pPr>
        <w:numPr>
          <w:ilvl w:val="0"/>
          <w:numId w:val="18"/>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createBladeOfGrass()</w:t>
      </w:r>
      <w:r>
        <w:rPr>
          <w:rFonts w:ascii="Times New Roman" w:hAnsi="Times New Roman" w:cs="Times New Roman"/>
          <w:sz w:val="24"/>
          <w:szCs w:val="24"/>
        </w:rPr>
        <w:t xml:space="preserve"> - această metodă cre</w:t>
      </w:r>
      <w:r w:rsidR="001539BB">
        <w:rPr>
          <w:rFonts w:ascii="Times New Roman" w:hAnsi="Times New Roman" w:cs="Times New Roman"/>
          <w:sz w:val="24"/>
          <w:szCs w:val="24"/>
        </w:rPr>
        <w:t>e</w:t>
      </w:r>
      <w:r>
        <w:rPr>
          <w:rFonts w:ascii="Times New Roman" w:hAnsi="Times New Roman" w:cs="Times New Roman"/>
          <w:sz w:val="24"/>
          <w:szCs w:val="24"/>
        </w:rPr>
        <w:t>ază un fir de iarbă; acesta este îndoit şi dimensionat random pentru a fi personalizat;</w:t>
      </w:r>
    </w:p>
    <w:p w:rsidR="001F4DEB" w:rsidRDefault="001F4DEB" w:rsidP="001F1E09">
      <w:pPr>
        <w:numPr>
          <w:ilvl w:val="0"/>
          <w:numId w:val="18"/>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changePositionBlade() </w:t>
      </w:r>
      <w:r>
        <w:rPr>
          <w:rFonts w:ascii="Times New Roman" w:hAnsi="Times New Roman" w:cs="Times New Roman"/>
          <w:sz w:val="24"/>
          <w:szCs w:val="24"/>
        </w:rPr>
        <w:t>- această metodă muta firul de iarbă pe poziţia 0 şi îl roteşte;</w:t>
      </w:r>
    </w:p>
    <w:p w:rsidR="001F4DEB" w:rsidRDefault="001F4DEB" w:rsidP="001F1E09">
      <w:pPr>
        <w:numPr>
          <w:ilvl w:val="0"/>
          <w:numId w:val="18"/>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createBunchOfGrass()</w:t>
      </w:r>
      <w:r>
        <w:rPr>
          <w:rFonts w:ascii="Times New Roman" w:hAnsi="Times New Roman" w:cs="Times New Roman"/>
          <w:sz w:val="24"/>
          <w:szCs w:val="24"/>
        </w:rPr>
        <w:t xml:space="preserve"> - această metodă multiplică firul de iarbă;</w:t>
      </w:r>
    </w:p>
    <w:p w:rsidR="001F4DEB" w:rsidRDefault="001F4DEB" w:rsidP="001F1E09">
      <w:pPr>
        <w:numPr>
          <w:ilvl w:val="0"/>
          <w:numId w:val="18"/>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changePositionBunch() -</w:t>
      </w:r>
      <w:r>
        <w:rPr>
          <w:rFonts w:ascii="Times New Roman" w:hAnsi="Times New Roman" w:cs="Times New Roman"/>
          <w:sz w:val="24"/>
          <w:szCs w:val="24"/>
        </w:rPr>
        <w:t xml:space="preserve"> această metodă mută fiecare fir de iarbă multiplicat random pe o anumită rază;</w:t>
      </w:r>
    </w:p>
    <w:p w:rsidR="001F4DEB" w:rsidRDefault="001F4DEB" w:rsidP="001F4DE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Această clasă este specifică softului Autodesk Maya şi nu poate fi folosită în alt soft fără ca, codul să fie modificat. În </w:t>
      </w:r>
      <w:r w:rsidR="00DF3857">
        <w:rPr>
          <w:rFonts w:ascii="Times New Roman" w:hAnsi="Times New Roman" w:cs="Times New Roman"/>
          <w:sz w:val="24"/>
          <w:szCs w:val="24"/>
        </w:rPr>
        <w:t>Figura</w:t>
      </w:r>
      <w:r>
        <w:rPr>
          <w:rFonts w:ascii="Times New Roman" w:hAnsi="Times New Roman" w:cs="Times New Roman"/>
          <w:sz w:val="24"/>
          <w:szCs w:val="24"/>
        </w:rPr>
        <w:t xml:space="preserve"> 3.5 sunt reprezentate nişte fire de iarbă ce au fost generate cu ajutorul Plugin-ului.</w:t>
      </w:r>
    </w:p>
    <w:p w:rsidR="00695CE2" w:rsidRDefault="00695CE2" w:rsidP="00A86D76">
      <w:pPr>
        <w:pStyle w:val="NoSpacing"/>
        <w:spacing w:line="360" w:lineRule="auto"/>
        <w:ind w:left="360"/>
        <w:rPr>
          <w:rFonts w:cs="Times New Roman"/>
          <w:b/>
        </w:rPr>
      </w:pPr>
      <w:r>
        <w:rPr>
          <w:rFonts w:cs="Times New Roman"/>
          <w:b/>
          <w:noProof/>
        </w:rPr>
        <w:lastRenderedPageBreak/>
        <w:drawing>
          <wp:inline distT="0" distB="0" distL="0" distR="0">
            <wp:extent cx="5453107" cy="2757831"/>
            <wp:effectExtent l="19050" t="0" r="0" b="0"/>
            <wp:docPr id="26" name="Picture 6" descr="D:\Facultate\Examen final - Licenta\Lucrare licenta Remus Avram\Imagini\iar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acultate\Examen final - Licenta\Lucrare licenta Remus Avram\Imagini\iarba.JPG"/>
                    <pic:cNvPicPr>
                      <a:picLocks noChangeAspect="1" noChangeArrowheads="1"/>
                    </pic:cNvPicPr>
                  </pic:nvPicPr>
                  <pic:blipFill>
                    <a:blip r:embed="rId26" cstate="print"/>
                    <a:srcRect/>
                    <a:stretch>
                      <a:fillRect/>
                    </a:stretch>
                  </pic:blipFill>
                  <pic:spPr bwMode="auto">
                    <a:xfrm>
                      <a:off x="0" y="0"/>
                      <a:ext cx="5453154" cy="2757855"/>
                    </a:xfrm>
                    <a:prstGeom prst="rect">
                      <a:avLst/>
                    </a:prstGeom>
                    <a:noFill/>
                    <a:ln w="9525">
                      <a:noFill/>
                      <a:miter lim="800000"/>
                      <a:headEnd/>
                      <a:tailEnd/>
                    </a:ln>
                  </pic:spPr>
                </pic:pic>
              </a:graphicData>
            </a:graphic>
          </wp:inline>
        </w:drawing>
      </w:r>
    </w:p>
    <w:p w:rsidR="00CA52FB" w:rsidRDefault="00CA52FB" w:rsidP="00A86D76">
      <w:pPr>
        <w:pStyle w:val="NoSpacing"/>
        <w:spacing w:line="360" w:lineRule="auto"/>
        <w:ind w:left="360"/>
        <w:jc w:val="center"/>
        <w:rPr>
          <w:rFonts w:cs="Times New Roman"/>
          <w:b/>
        </w:rPr>
      </w:pPr>
      <w:r w:rsidRPr="00067AB4">
        <w:rPr>
          <w:rFonts w:cs="Times New Roman"/>
          <w:b/>
        </w:rPr>
        <w:t xml:space="preserve">Figura </w:t>
      </w:r>
      <w:r>
        <w:rPr>
          <w:rFonts w:cs="Times New Roman"/>
          <w:b/>
        </w:rPr>
        <w:t>3.5</w:t>
      </w:r>
      <w:r w:rsidRPr="00067AB4">
        <w:rPr>
          <w:rFonts w:cs="Times New Roman"/>
          <w:b/>
        </w:rPr>
        <w:t xml:space="preserve"> - </w:t>
      </w:r>
      <w:r>
        <w:rPr>
          <w:rFonts w:cs="Times New Roman"/>
          <w:b/>
        </w:rPr>
        <w:t xml:space="preserve">Generarea </w:t>
      </w:r>
      <w:r w:rsidR="00653D44">
        <w:rPr>
          <w:rFonts w:cs="Times New Roman"/>
          <w:b/>
        </w:rPr>
        <w:t>unor fire de iarbă</w:t>
      </w:r>
    </w:p>
    <w:p w:rsidR="001F4DEB" w:rsidRDefault="007E1B6C" w:rsidP="007E1B6C">
      <w:pPr>
        <w:pStyle w:val="NoSpacing"/>
        <w:spacing w:line="360" w:lineRule="auto"/>
        <w:ind w:left="720"/>
        <w:jc w:val="center"/>
        <w:rPr>
          <w:rFonts w:eastAsia="Times New Roman" w:cs="Times New Roman"/>
          <w:szCs w:val="24"/>
        </w:rPr>
      </w:pPr>
      <w:r w:rsidRPr="007E1B6C">
        <w:rPr>
          <w:rFonts w:eastAsia="Times New Roman" w:cs="Times New Roman"/>
          <w:szCs w:val="24"/>
        </w:rPr>
        <w:t>(Sursa: imaginea autorului realizată cu programul Autodesk Maya)</w:t>
      </w:r>
    </w:p>
    <w:p w:rsidR="007E1B6C" w:rsidRDefault="007E1B6C" w:rsidP="001F4DEB">
      <w:pPr>
        <w:pStyle w:val="NoSpacing"/>
        <w:spacing w:line="360" w:lineRule="auto"/>
        <w:ind w:left="720"/>
        <w:jc w:val="both"/>
        <w:rPr>
          <w:rFonts w:cs="Times New Roman"/>
          <w:b/>
        </w:rPr>
      </w:pPr>
    </w:p>
    <w:p w:rsidR="001F4DEB" w:rsidRDefault="001F4DEB" w:rsidP="001F4DE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Stone.py - </w:t>
      </w:r>
      <w:r>
        <w:rPr>
          <w:rFonts w:ascii="Times New Roman" w:hAnsi="Times New Roman" w:cs="Times New Roman"/>
          <w:sz w:val="24"/>
          <w:szCs w:val="24"/>
        </w:rPr>
        <w:t xml:space="preserve">acest modul deţine o clasă numită </w:t>
      </w:r>
      <w:r>
        <w:rPr>
          <w:rFonts w:ascii="Times New Roman" w:hAnsi="Times New Roman" w:cs="Times New Roman"/>
          <w:i/>
          <w:iCs/>
          <w:sz w:val="24"/>
          <w:szCs w:val="24"/>
        </w:rPr>
        <w:t>StoneClass()</w:t>
      </w:r>
      <w:r>
        <w:rPr>
          <w:rFonts w:ascii="Times New Roman" w:hAnsi="Times New Roman" w:cs="Times New Roman"/>
          <w:sz w:val="24"/>
          <w:szCs w:val="24"/>
        </w:rPr>
        <w:t xml:space="preserve"> ce crează nişte sfere, iar prin intermediul modificării lor random dau forma unor bolovani. Acesta clasă importă modulul </w:t>
      </w:r>
      <w:r>
        <w:rPr>
          <w:rFonts w:ascii="Times New Roman" w:hAnsi="Times New Roman" w:cs="Times New Roman"/>
          <w:i/>
          <w:iCs/>
          <w:sz w:val="24"/>
          <w:szCs w:val="24"/>
        </w:rPr>
        <w:t>maya.cmds</w:t>
      </w:r>
      <w:r>
        <w:rPr>
          <w:rFonts w:ascii="Times New Roman" w:hAnsi="Times New Roman" w:cs="Times New Roman"/>
          <w:sz w:val="24"/>
          <w:szCs w:val="24"/>
        </w:rPr>
        <w:t xml:space="preserve">, </w:t>
      </w:r>
      <w:r>
        <w:rPr>
          <w:rFonts w:ascii="Times New Roman" w:hAnsi="Times New Roman" w:cs="Times New Roman"/>
          <w:i/>
          <w:iCs/>
          <w:sz w:val="24"/>
          <w:szCs w:val="24"/>
        </w:rPr>
        <w:t xml:space="preserve">random </w:t>
      </w:r>
      <w:r>
        <w:rPr>
          <w:rFonts w:ascii="Times New Roman" w:hAnsi="Times New Roman" w:cs="Times New Roman"/>
          <w:sz w:val="24"/>
          <w:szCs w:val="24"/>
        </w:rPr>
        <w:t xml:space="preserve">şi </w:t>
      </w:r>
      <w:r>
        <w:rPr>
          <w:rFonts w:ascii="Times New Roman" w:hAnsi="Times New Roman" w:cs="Times New Roman"/>
          <w:i/>
          <w:iCs/>
          <w:sz w:val="24"/>
          <w:szCs w:val="24"/>
        </w:rPr>
        <w:t>maya.mel</w:t>
      </w:r>
      <w:r>
        <w:rPr>
          <w:rFonts w:ascii="Times New Roman" w:hAnsi="Times New Roman" w:cs="Times New Roman"/>
          <w:b/>
          <w:bCs/>
          <w:sz w:val="24"/>
          <w:szCs w:val="24"/>
        </w:rPr>
        <w:t xml:space="preserve">. </w:t>
      </w:r>
      <w:r>
        <w:rPr>
          <w:rFonts w:ascii="Times New Roman" w:hAnsi="Times New Roman" w:cs="Times New Roman"/>
          <w:sz w:val="24"/>
          <w:szCs w:val="24"/>
        </w:rPr>
        <w:t xml:space="preserve">Modulul </w:t>
      </w:r>
      <w:r>
        <w:rPr>
          <w:rFonts w:ascii="Times New Roman" w:hAnsi="Times New Roman" w:cs="Times New Roman"/>
          <w:i/>
          <w:iCs/>
          <w:sz w:val="24"/>
          <w:szCs w:val="24"/>
        </w:rPr>
        <w:t>maya.mel</w:t>
      </w:r>
      <w:r>
        <w:rPr>
          <w:rFonts w:ascii="Times New Roman" w:hAnsi="Times New Roman" w:cs="Times New Roman"/>
          <w:sz w:val="24"/>
          <w:szCs w:val="24"/>
        </w:rPr>
        <w:t xml:space="preserve"> este folosit pentru a putea executa funcţii predefinite din limbajul de programare MEL în limbajul de programare Python. În </w:t>
      </w:r>
      <w:r w:rsidR="00DF3857">
        <w:rPr>
          <w:rFonts w:ascii="Times New Roman" w:hAnsi="Times New Roman" w:cs="Times New Roman"/>
          <w:sz w:val="24"/>
          <w:szCs w:val="24"/>
        </w:rPr>
        <w:t>Figura</w:t>
      </w:r>
      <w:r>
        <w:rPr>
          <w:rFonts w:ascii="Times New Roman" w:hAnsi="Times New Roman" w:cs="Times New Roman"/>
          <w:sz w:val="24"/>
          <w:szCs w:val="24"/>
        </w:rPr>
        <w:t xml:space="preserve"> 3.6 sunt reprezentate două pietre, una mică şi una mare, generate cu ajutorul scriptului.</w:t>
      </w:r>
    </w:p>
    <w:p w:rsidR="00CA52FB" w:rsidRPr="001F4DEB" w:rsidRDefault="00CA52FB" w:rsidP="00A86D76">
      <w:pPr>
        <w:pStyle w:val="NoSpacing"/>
        <w:spacing w:line="360" w:lineRule="auto"/>
        <w:rPr>
          <w:rFonts w:cs="Times New Roman"/>
          <w:b/>
        </w:rPr>
      </w:pPr>
    </w:p>
    <w:p w:rsidR="00CA52FB" w:rsidRDefault="00CA52FB" w:rsidP="00A86D76">
      <w:pPr>
        <w:pStyle w:val="NoSpacing"/>
        <w:spacing w:line="360" w:lineRule="auto"/>
        <w:jc w:val="center"/>
        <w:rPr>
          <w:rFonts w:cs="Times New Roman"/>
          <w:b/>
        </w:rPr>
      </w:pPr>
      <w:r>
        <w:rPr>
          <w:rFonts w:cs="Times New Roman"/>
          <w:b/>
          <w:noProof/>
        </w:rPr>
        <w:drawing>
          <wp:inline distT="0" distB="0" distL="0" distR="0">
            <wp:extent cx="5511241" cy="2903888"/>
            <wp:effectExtent l="19050" t="0" r="0" b="0"/>
            <wp:docPr id="27" name="Picture 7" descr="D:\Facultate\Examen final - Licenta\Lucrare licenta Remus Avram\Imagini\piet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acultate\Examen final - Licenta\Lucrare licenta Remus Avram\Imagini\pietre.JPG"/>
                    <pic:cNvPicPr>
                      <a:picLocks noChangeAspect="1" noChangeArrowheads="1"/>
                    </pic:cNvPicPr>
                  </pic:nvPicPr>
                  <pic:blipFill>
                    <a:blip r:embed="rId27" cstate="print"/>
                    <a:srcRect/>
                    <a:stretch>
                      <a:fillRect/>
                    </a:stretch>
                  </pic:blipFill>
                  <pic:spPr bwMode="auto">
                    <a:xfrm>
                      <a:off x="0" y="0"/>
                      <a:ext cx="5510922" cy="2903720"/>
                    </a:xfrm>
                    <a:prstGeom prst="rect">
                      <a:avLst/>
                    </a:prstGeom>
                    <a:noFill/>
                    <a:ln w="9525">
                      <a:noFill/>
                      <a:miter lim="800000"/>
                      <a:headEnd/>
                      <a:tailEnd/>
                    </a:ln>
                  </pic:spPr>
                </pic:pic>
              </a:graphicData>
            </a:graphic>
          </wp:inline>
        </w:drawing>
      </w:r>
    </w:p>
    <w:p w:rsidR="00CC0D2E" w:rsidRDefault="00CC0D2E" w:rsidP="00A86D76">
      <w:pPr>
        <w:pStyle w:val="NoSpacing"/>
        <w:spacing w:line="360" w:lineRule="auto"/>
        <w:ind w:left="360"/>
        <w:jc w:val="center"/>
        <w:rPr>
          <w:rFonts w:cs="Times New Roman"/>
          <w:b/>
        </w:rPr>
      </w:pPr>
      <w:r w:rsidRPr="00067AB4">
        <w:rPr>
          <w:rFonts w:cs="Times New Roman"/>
          <w:b/>
        </w:rPr>
        <w:t xml:space="preserve">Figura </w:t>
      </w:r>
      <w:r>
        <w:rPr>
          <w:rFonts w:cs="Times New Roman"/>
          <w:b/>
        </w:rPr>
        <w:t>3.</w:t>
      </w:r>
      <w:r w:rsidR="007F779F">
        <w:rPr>
          <w:rFonts w:cs="Times New Roman"/>
          <w:b/>
        </w:rPr>
        <w:t>6</w:t>
      </w:r>
      <w:r w:rsidRPr="00067AB4">
        <w:rPr>
          <w:rFonts w:cs="Times New Roman"/>
          <w:b/>
        </w:rPr>
        <w:t xml:space="preserve"> - </w:t>
      </w:r>
      <w:r>
        <w:rPr>
          <w:rFonts w:cs="Times New Roman"/>
          <w:b/>
        </w:rPr>
        <w:t xml:space="preserve">Generarea unei </w:t>
      </w:r>
      <w:r w:rsidR="00CF111D">
        <w:rPr>
          <w:rFonts w:cs="Times New Roman"/>
          <w:b/>
        </w:rPr>
        <w:t>pietre mici si unei pietre mari</w:t>
      </w:r>
    </w:p>
    <w:p w:rsidR="00CA52FB" w:rsidRPr="00CA52FB" w:rsidRDefault="004C1EBB" w:rsidP="00D51DBE">
      <w:pPr>
        <w:pStyle w:val="NoSpacing"/>
        <w:spacing w:line="360" w:lineRule="auto"/>
        <w:ind w:left="360"/>
        <w:jc w:val="center"/>
        <w:rPr>
          <w:rFonts w:cs="Times New Roman"/>
          <w:b/>
        </w:rPr>
      </w:pPr>
      <w:r w:rsidRPr="004C1EBB">
        <w:rPr>
          <w:rFonts w:eastAsia="Times New Roman" w:cs="Times New Roman"/>
          <w:szCs w:val="24"/>
        </w:rPr>
        <w:t>(Sursa: imaginea autorului realizată cu programul Autodesk Maya)</w:t>
      </w:r>
    </w:p>
    <w:p w:rsidR="001F4DEB" w:rsidRDefault="001F4DEB" w:rsidP="001F4DE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Tree.py</w:t>
      </w:r>
      <w:r>
        <w:rPr>
          <w:rFonts w:ascii="Times New Roman" w:hAnsi="Times New Roman" w:cs="Times New Roman"/>
          <w:sz w:val="24"/>
          <w:szCs w:val="24"/>
        </w:rPr>
        <w:t xml:space="preserve"> - acest modul deţine o clasă numită </w:t>
      </w:r>
      <w:r>
        <w:rPr>
          <w:rFonts w:ascii="Times New Roman" w:hAnsi="Times New Roman" w:cs="Times New Roman"/>
          <w:i/>
          <w:iCs/>
          <w:sz w:val="24"/>
          <w:szCs w:val="24"/>
        </w:rPr>
        <w:t>TreeClass()</w:t>
      </w:r>
      <w:r>
        <w:rPr>
          <w:rFonts w:ascii="Times New Roman" w:hAnsi="Times New Roman" w:cs="Times New Roman"/>
          <w:sz w:val="24"/>
          <w:szCs w:val="24"/>
        </w:rPr>
        <w:t xml:space="preserve"> în care sunt definite două funcţii </w:t>
      </w:r>
      <w:r>
        <w:rPr>
          <w:rFonts w:ascii="Times New Roman" w:hAnsi="Times New Roman" w:cs="Times New Roman"/>
          <w:i/>
          <w:iCs/>
          <w:sz w:val="24"/>
          <w:szCs w:val="24"/>
        </w:rPr>
        <w:t xml:space="preserve">importTree() </w:t>
      </w:r>
      <w:r>
        <w:rPr>
          <w:rFonts w:ascii="Times New Roman" w:hAnsi="Times New Roman" w:cs="Times New Roman"/>
          <w:sz w:val="24"/>
          <w:szCs w:val="24"/>
        </w:rPr>
        <w:t>şi</w:t>
      </w:r>
      <w:r>
        <w:rPr>
          <w:rFonts w:ascii="Times New Roman" w:hAnsi="Times New Roman" w:cs="Times New Roman"/>
          <w:i/>
          <w:iCs/>
          <w:sz w:val="24"/>
          <w:szCs w:val="24"/>
        </w:rPr>
        <w:t xml:space="preserve"> changePosition()</w:t>
      </w:r>
      <w:r>
        <w:rPr>
          <w:rFonts w:ascii="Times New Roman" w:hAnsi="Times New Roman" w:cs="Times New Roman"/>
          <w:sz w:val="24"/>
          <w:szCs w:val="24"/>
        </w:rPr>
        <w:t xml:space="preserve">. Prima metodă </w:t>
      </w:r>
      <w:r>
        <w:rPr>
          <w:rFonts w:ascii="Times New Roman" w:hAnsi="Times New Roman" w:cs="Times New Roman"/>
          <w:i/>
          <w:iCs/>
          <w:sz w:val="24"/>
          <w:szCs w:val="24"/>
        </w:rPr>
        <w:t>importTree()</w:t>
      </w:r>
      <w:r>
        <w:rPr>
          <w:rFonts w:ascii="Times New Roman" w:hAnsi="Times New Roman" w:cs="Times New Roman"/>
          <w:sz w:val="24"/>
          <w:szCs w:val="24"/>
        </w:rPr>
        <w:t xml:space="preserve"> importă dintr-o altă scenă creată cu Autodesk Maya un copac în scena curentă în care se utilizează scriptul. A doua metodă, </w:t>
      </w:r>
      <w:r>
        <w:rPr>
          <w:rFonts w:ascii="Times New Roman" w:hAnsi="Times New Roman" w:cs="Times New Roman"/>
          <w:i/>
          <w:iCs/>
          <w:sz w:val="24"/>
          <w:szCs w:val="24"/>
        </w:rPr>
        <w:t>changePosition(),</w:t>
      </w:r>
      <w:r>
        <w:rPr>
          <w:rFonts w:ascii="Times New Roman" w:hAnsi="Times New Roman" w:cs="Times New Roman"/>
          <w:sz w:val="24"/>
          <w:szCs w:val="24"/>
        </w:rPr>
        <w:t xml:space="preserve"> modifică copacul importat, rotindu-l şi scanându-l pentru a crea o imagine cât mai apropiată de realitate. În </w:t>
      </w:r>
      <w:r w:rsidR="00DF3857">
        <w:rPr>
          <w:rFonts w:ascii="Times New Roman" w:hAnsi="Times New Roman" w:cs="Times New Roman"/>
          <w:sz w:val="24"/>
          <w:szCs w:val="24"/>
        </w:rPr>
        <w:t>Figura</w:t>
      </w:r>
      <w:r w:rsidR="001539BB">
        <w:rPr>
          <w:rFonts w:ascii="Times New Roman" w:hAnsi="Times New Roman" w:cs="Times New Roman"/>
          <w:sz w:val="24"/>
          <w:szCs w:val="24"/>
        </w:rPr>
        <w:t xml:space="preserve"> 3.7 </w:t>
      </w:r>
      <w:r>
        <w:rPr>
          <w:rFonts w:ascii="Times New Roman" w:hAnsi="Times New Roman" w:cs="Times New Roman"/>
          <w:sz w:val="24"/>
          <w:szCs w:val="24"/>
        </w:rPr>
        <w:t>sunt</w:t>
      </w:r>
      <w:r w:rsidR="001539BB">
        <w:rPr>
          <w:rFonts w:ascii="Times New Roman" w:hAnsi="Times New Roman" w:cs="Times New Roman"/>
          <w:sz w:val="24"/>
          <w:szCs w:val="24"/>
        </w:rPr>
        <w:t xml:space="preserve"> reprezentate cele două tipuri de copaci</w:t>
      </w:r>
      <w:r>
        <w:rPr>
          <w:rFonts w:ascii="Times New Roman" w:hAnsi="Times New Roman" w:cs="Times New Roman"/>
          <w:sz w:val="24"/>
          <w:szCs w:val="24"/>
        </w:rPr>
        <w:t>.</w:t>
      </w:r>
    </w:p>
    <w:p w:rsidR="007672AA" w:rsidRDefault="004F7826" w:rsidP="00F87A61">
      <w:pPr>
        <w:pStyle w:val="NoSpacing"/>
        <w:spacing w:line="360" w:lineRule="auto"/>
        <w:jc w:val="center"/>
        <w:rPr>
          <w:rFonts w:cs="Times New Roman"/>
          <w:b/>
        </w:rPr>
      </w:pPr>
      <w:r>
        <w:rPr>
          <w:rFonts w:cs="Times New Roman"/>
          <w:b/>
          <w:noProof/>
        </w:rPr>
        <w:drawing>
          <wp:inline distT="0" distB="0" distL="0" distR="0">
            <wp:extent cx="5756910" cy="5215890"/>
            <wp:effectExtent l="19050" t="0" r="0" b="0"/>
            <wp:docPr id="32" name="Picture 12" descr="D:\Facultate\Examen final - Licenta\Lucrare licenta Remus Avram\Imagini\copac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acultate\Examen final - Licenta\Lucrare licenta Remus Avram\Imagini\copacii.JPG"/>
                    <pic:cNvPicPr>
                      <a:picLocks noChangeAspect="1" noChangeArrowheads="1"/>
                    </pic:cNvPicPr>
                  </pic:nvPicPr>
                  <pic:blipFill>
                    <a:blip r:embed="rId28" cstate="print"/>
                    <a:srcRect/>
                    <a:stretch>
                      <a:fillRect/>
                    </a:stretch>
                  </pic:blipFill>
                  <pic:spPr bwMode="auto">
                    <a:xfrm>
                      <a:off x="0" y="0"/>
                      <a:ext cx="5756910" cy="5215890"/>
                    </a:xfrm>
                    <a:prstGeom prst="rect">
                      <a:avLst/>
                    </a:prstGeom>
                    <a:noFill/>
                    <a:ln w="9525">
                      <a:noFill/>
                      <a:miter lim="800000"/>
                      <a:headEnd/>
                      <a:tailEnd/>
                    </a:ln>
                  </pic:spPr>
                </pic:pic>
              </a:graphicData>
            </a:graphic>
          </wp:inline>
        </w:drawing>
      </w:r>
      <w:r w:rsidR="007672AA" w:rsidRPr="00067AB4">
        <w:rPr>
          <w:rFonts w:cs="Times New Roman"/>
          <w:b/>
        </w:rPr>
        <w:t xml:space="preserve">Figura </w:t>
      </w:r>
      <w:r w:rsidR="007672AA">
        <w:rPr>
          <w:rFonts w:cs="Times New Roman"/>
          <w:b/>
        </w:rPr>
        <w:t>3.7</w:t>
      </w:r>
      <w:r w:rsidR="007672AA" w:rsidRPr="00067AB4">
        <w:rPr>
          <w:rFonts w:cs="Times New Roman"/>
          <w:b/>
        </w:rPr>
        <w:t xml:space="preserve"> - </w:t>
      </w:r>
      <w:r w:rsidR="007672AA">
        <w:rPr>
          <w:rFonts w:cs="Times New Roman"/>
          <w:b/>
        </w:rPr>
        <w:t>Generarea unui c</w:t>
      </w:r>
      <w:r w:rsidR="00CF111D">
        <w:rPr>
          <w:rFonts w:cs="Times New Roman"/>
          <w:b/>
        </w:rPr>
        <w:t>opac verde si unui copac galben</w:t>
      </w:r>
    </w:p>
    <w:p w:rsidR="007672AA" w:rsidRDefault="005234F2" w:rsidP="00D51DBE">
      <w:pPr>
        <w:pStyle w:val="NoSpacing"/>
        <w:spacing w:line="360" w:lineRule="auto"/>
        <w:jc w:val="center"/>
        <w:rPr>
          <w:rFonts w:cs="Times New Roman"/>
          <w:b/>
        </w:rPr>
      </w:pPr>
      <w:r w:rsidRPr="005234F2">
        <w:rPr>
          <w:rFonts w:eastAsia="Times New Roman" w:cs="Times New Roman"/>
          <w:szCs w:val="24"/>
        </w:rPr>
        <w:t>(Sursa: imaginea autorului realizată cu programul Autodesk Maya)</w:t>
      </w:r>
    </w:p>
    <w:p w:rsidR="007672AA" w:rsidRPr="007672AA" w:rsidRDefault="005234F2" w:rsidP="005234F2">
      <w:pPr>
        <w:pStyle w:val="NoSpacing"/>
        <w:tabs>
          <w:tab w:val="left" w:pos="5021"/>
        </w:tabs>
        <w:spacing w:line="360" w:lineRule="auto"/>
        <w:rPr>
          <w:rFonts w:cs="Times New Roman"/>
          <w:b/>
        </w:rPr>
      </w:pPr>
      <w:r>
        <w:rPr>
          <w:rFonts w:cs="Times New Roman"/>
          <w:b/>
        </w:rPr>
        <w:tab/>
      </w:r>
    </w:p>
    <w:p w:rsidR="00E749AB" w:rsidRDefault="001F4DEB" w:rsidP="001F4DE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Shader.py</w:t>
      </w:r>
      <w:r>
        <w:rPr>
          <w:rFonts w:ascii="Times New Roman" w:hAnsi="Times New Roman" w:cs="Times New Roman"/>
          <w:sz w:val="24"/>
          <w:szCs w:val="24"/>
        </w:rPr>
        <w:t xml:space="preserve"> - acest modul deţine o clasă numită </w:t>
      </w:r>
      <w:r>
        <w:rPr>
          <w:rFonts w:ascii="Times New Roman" w:hAnsi="Times New Roman" w:cs="Times New Roman"/>
          <w:i/>
          <w:iCs/>
          <w:sz w:val="24"/>
          <w:szCs w:val="24"/>
        </w:rPr>
        <w:t>ShaderClass()</w:t>
      </w:r>
      <w:r>
        <w:rPr>
          <w:rFonts w:ascii="Times New Roman" w:hAnsi="Times New Roman" w:cs="Times New Roman"/>
          <w:sz w:val="24"/>
          <w:szCs w:val="24"/>
        </w:rPr>
        <w:t xml:space="preserve"> în care sunt definite funcţii ce generează şi conectează mai multe tipuri de shadere. Pe scurt, un "shader" în softul Autodesk Maya este un material ce se aplică asupra unei suprafeţe. Acest</w:t>
      </w:r>
      <w:r w:rsidR="001539BB">
        <w:rPr>
          <w:rFonts w:ascii="Times New Roman" w:hAnsi="Times New Roman" w:cs="Times New Roman"/>
          <w:sz w:val="24"/>
          <w:szCs w:val="24"/>
        </w:rPr>
        <w:t>ui</w:t>
      </w:r>
      <w:r>
        <w:rPr>
          <w:rFonts w:ascii="Times New Roman" w:hAnsi="Times New Roman" w:cs="Times New Roman"/>
          <w:sz w:val="24"/>
          <w:szCs w:val="24"/>
        </w:rPr>
        <w:t xml:space="preserve"> material i se poate schimba culoarea, transparenţa, incandescenţa, "ambient color", i se poate adăuga orice tip de textură, iar prin adăugarea de textură 3D poate lua forma oricărui obiect din viaţa reală cum ar fi: apă, </w:t>
      </w:r>
      <w:r>
        <w:rPr>
          <w:rFonts w:ascii="Times New Roman" w:hAnsi="Times New Roman" w:cs="Times New Roman"/>
          <w:sz w:val="24"/>
          <w:szCs w:val="24"/>
        </w:rPr>
        <w:lastRenderedPageBreak/>
        <w:t>l</w:t>
      </w:r>
      <w:r w:rsidR="001539BB">
        <w:rPr>
          <w:rFonts w:ascii="Times New Roman" w:hAnsi="Times New Roman" w:cs="Times New Roman"/>
          <w:sz w:val="24"/>
          <w:szCs w:val="24"/>
        </w:rPr>
        <w:t>emn, piatră, zăpadă, piele, păr</w:t>
      </w:r>
      <w:r>
        <w:rPr>
          <w:rFonts w:ascii="Times New Roman" w:hAnsi="Times New Roman" w:cs="Times New Roman"/>
          <w:sz w:val="24"/>
          <w:szCs w:val="24"/>
        </w:rPr>
        <w:t xml:space="preserve"> şi multe alte forme. Cu ajutorul texturi</w:t>
      </w:r>
      <w:r w:rsidR="001539BB">
        <w:rPr>
          <w:rFonts w:ascii="Times New Roman" w:hAnsi="Times New Roman" w:cs="Times New Roman"/>
          <w:sz w:val="24"/>
          <w:szCs w:val="24"/>
        </w:rPr>
        <w:t>i</w:t>
      </w:r>
      <w:r>
        <w:rPr>
          <w:rFonts w:ascii="Times New Roman" w:hAnsi="Times New Roman" w:cs="Times New Roman"/>
          <w:sz w:val="24"/>
          <w:szCs w:val="24"/>
        </w:rPr>
        <w:t xml:space="preserve"> nu este necesară modelarea obiectelo</w:t>
      </w:r>
      <w:r w:rsidR="00E749AB">
        <w:rPr>
          <w:rFonts w:ascii="Times New Roman" w:hAnsi="Times New Roman" w:cs="Times New Roman"/>
          <w:sz w:val="24"/>
          <w:szCs w:val="24"/>
        </w:rPr>
        <w:t>r în cele mai profunde detalii.</w:t>
      </w:r>
    </w:p>
    <w:p w:rsidR="00E749AB" w:rsidRDefault="00E749AB" w:rsidP="001F4DE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1F4DEB">
        <w:rPr>
          <w:rFonts w:ascii="Times New Roman" w:hAnsi="Times New Roman" w:cs="Times New Roman"/>
          <w:sz w:val="24"/>
          <w:szCs w:val="24"/>
        </w:rPr>
        <w:t>În Plugin-ul "Creare Mediu" s-au folosit shadere normale pentru a colora florile, iarbă, frunzele copacilor, s-au folosit texturi de tip 2D pentru forma pietrelor şi cea a copacilo</w:t>
      </w:r>
      <w:r>
        <w:rPr>
          <w:rFonts w:ascii="Times New Roman" w:hAnsi="Times New Roman" w:cs="Times New Roman"/>
          <w:sz w:val="24"/>
          <w:szCs w:val="24"/>
        </w:rPr>
        <w:t>r şi textura 3D pentru pământ.</w:t>
      </w:r>
    </w:p>
    <w:p w:rsidR="001F4DEB" w:rsidRPr="00E749AB" w:rsidRDefault="00E749AB" w:rsidP="001F4DEB">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ab/>
      </w:r>
      <w:r w:rsidR="001F4DEB">
        <w:rPr>
          <w:rFonts w:ascii="Times New Roman" w:hAnsi="Times New Roman" w:cs="Times New Roman"/>
          <w:sz w:val="24"/>
          <w:szCs w:val="24"/>
        </w:rPr>
        <w:t xml:space="preserve">În </w:t>
      </w:r>
      <w:r w:rsidR="00DF3857">
        <w:rPr>
          <w:rFonts w:ascii="Times New Roman" w:hAnsi="Times New Roman" w:cs="Times New Roman"/>
          <w:sz w:val="24"/>
          <w:szCs w:val="24"/>
        </w:rPr>
        <w:t>Figura</w:t>
      </w:r>
      <w:r w:rsidR="001539BB">
        <w:rPr>
          <w:rFonts w:ascii="Times New Roman" w:hAnsi="Times New Roman" w:cs="Times New Roman"/>
          <w:sz w:val="24"/>
          <w:szCs w:val="24"/>
        </w:rPr>
        <w:t xml:space="preserve"> 3.8 </w:t>
      </w:r>
      <w:r w:rsidR="001F4DEB">
        <w:rPr>
          <w:rFonts w:ascii="Times New Roman" w:hAnsi="Times New Roman" w:cs="Times New Roman"/>
          <w:sz w:val="24"/>
          <w:szCs w:val="24"/>
        </w:rPr>
        <w:t>sunt reprezentate materialele create pentru Plugin-ul "Creare Mediu". De asemenea în partea de jos este reprezentată conexiunea dintre un material şi un obiect.</w:t>
      </w:r>
    </w:p>
    <w:p w:rsidR="00756C4F" w:rsidRDefault="00756C4F" w:rsidP="00A86D76">
      <w:pPr>
        <w:pStyle w:val="NoSpacing"/>
        <w:spacing w:line="360" w:lineRule="auto"/>
        <w:rPr>
          <w:rFonts w:cs="Times New Roman"/>
          <w:b/>
        </w:rPr>
      </w:pPr>
    </w:p>
    <w:p w:rsidR="00AF269A" w:rsidRDefault="0094200C" w:rsidP="006B296B">
      <w:pPr>
        <w:pStyle w:val="NoSpacing"/>
        <w:spacing w:line="360" w:lineRule="auto"/>
        <w:jc w:val="center"/>
        <w:rPr>
          <w:rFonts w:cs="Times New Roman"/>
          <w:b/>
        </w:rPr>
      </w:pPr>
      <w:r>
        <w:rPr>
          <w:rFonts w:cs="Times New Roman"/>
          <w:b/>
          <w:noProof/>
        </w:rPr>
        <w:drawing>
          <wp:inline distT="0" distB="0" distL="0" distR="0">
            <wp:extent cx="5749925" cy="4754880"/>
            <wp:effectExtent l="19050" t="0" r="3175" b="0"/>
            <wp:docPr id="33" name="Picture 13" descr="D:\Facultate\Examen final - Licenta\Lucrare licenta Remus Avram\Imagini\sh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acultate\Examen final - Licenta\Lucrare licenta Remus Avram\Imagini\shader.JPG"/>
                    <pic:cNvPicPr>
                      <a:picLocks noChangeAspect="1" noChangeArrowheads="1"/>
                    </pic:cNvPicPr>
                  </pic:nvPicPr>
                  <pic:blipFill>
                    <a:blip r:embed="rId29" cstate="print"/>
                    <a:srcRect/>
                    <a:stretch>
                      <a:fillRect/>
                    </a:stretch>
                  </pic:blipFill>
                  <pic:spPr bwMode="auto">
                    <a:xfrm>
                      <a:off x="0" y="0"/>
                      <a:ext cx="5749925" cy="4754880"/>
                    </a:xfrm>
                    <a:prstGeom prst="rect">
                      <a:avLst/>
                    </a:prstGeom>
                    <a:noFill/>
                    <a:ln w="9525">
                      <a:noFill/>
                      <a:miter lim="800000"/>
                      <a:headEnd/>
                      <a:tailEnd/>
                    </a:ln>
                  </pic:spPr>
                </pic:pic>
              </a:graphicData>
            </a:graphic>
          </wp:inline>
        </w:drawing>
      </w:r>
      <w:r w:rsidR="007B5D3E" w:rsidRPr="00067AB4">
        <w:rPr>
          <w:rFonts w:cs="Times New Roman"/>
          <w:b/>
        </w:rPr>
        <w:t xml:space="preserve">Figura </w:t>
      </w:r>
      <w:r w:rsidR="007B5D3E">
        <w:rPr>
          <w:rFonts w:cs="Times New Roman"/>
          <w:b/>
        </w:rPr>
        <w:t>3.8</w:t>
      </w:r>
      <w:r w:rsidR="007B5D3E" w:rsidRPr="00067AB4">
        <w:rPr>
          <w:rFonts w:cs="Times New Roman"/>
          <w:b/>
        </w:rPr>
        <w:t xml:space="preserve"> - </w:t>
      </w:r>
      <w:r w:rsidR="007B5D3E">
        <w:rPr>
          <w:rFonts w:cs="Times New Roman"/>
          <w:b/>
        </w:rPr>
        <w:t xml:space="preserve">Reprezentarea materialelor create </w:t>
      </w:r>
      <w:r w:rsidR="00CF111D">
        <w:rPr>
          <w:rFonts w:cs="Times New Roman"/>
          <w:b/>
        </w:rPr>
        <w:t>pentru Plugin-ul "Creare Mediu"</w:t>
      </w:r>
      <w:r w:rsidR="00AF269A" w:rsidRPr="00756C4F">
        <w:rPr>
          <w:rFonts w:cs="Times New Roman"/>
          <w:b/>
        </w:rPr>
        <w:br/>
      </w:r>
      <w:r w:rsidR="006B296B" w:rsidRPr="006B296B">
        <w:rPr>
          <w:rFonts w:eastAsia="Times New Roman" w:cs="Times New Roman"/>
          <w:szCs w:val="24"/>
        </w:rPr>
        <w:t>(Sursa: imaginea autorului realizată cu programul Autodesk Maya)</w:t>
      </w:r>
    </w:p>
    <w:p w:rsidR="008C51E5" w:rsidRPr="00756C4F" w:rsidRDefault="008C51E5" w:rsidP="00A86D76">
      <w:pPr>
        <w:pStyle w:val="NoSpacing"/>
        <w:spacing w:line="360" w:lineRule="auto"/>
        <w:jc w:val="center"/>
        <w:rPr>
          <w:rFonts w:cs="Times New Roman"/>
          <w:b/>
        </w:rPr>
      </w:pPr>
    </w:p>
    <w:p w:rsidR="00E749AB" w:rsidRDefault="001F4DEB" w:rsidP="001F4DE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Position.py</w:t>
      </w:r>
      <w:r>
        <w:rPr>
          <w:rFonts w:ascii="Times New Roman" w:hAnsi="Times New Roman" w:cs="Times New Roman"/>
          <w:sz w:val="24"/>
          <w:szCs w:val="24"/>
        </w:rPr>
        <w:t xml:space="preserve"> - acest modul deţine o clasă numită </w:t>
      </w:r>
      <w:r>
        <w:rPr>
          <w:rFonts w:ascii="Times New Roman" w:hAnsi="Times New Roman" w:cs="Times New Roman"/>
          <w:i/>
          <w:iCs/>
          <w:sz w:val="24"/>
          <w:szCs w:val="24"/>
        </w:rPr>
        <w:t>PositionClass()</w:t>
      </w:r>
      <w:r>
        <w:rPr>
          <w:rFonts w:ascii="Times New Roman" w:hAnsi="Times New Roman" w:cs="Times New Roman"/>
          <w:sz w:val="24"/>
          <w:szCs w:val="24"/>
        </w:rPr>
        <w:t xml:space="preserve"> ce moşteneşte clasa </w:t>
      </w:r>
      <w:r>
        <w:rPr>
          <w:rFonts w:ascii="Times New Roman" w:hAnsi="Times New Roman" w:cs="Times New Roman"/>
          <w:i/>
          <w:iCs/>
          <w:sz w:val="24"/>
          <w:szCs w:val="24"/>
        </w:rPr>
        <w:t xml:space="preserve">GroundClass() </w:t>
      </w:r>
      <w:r>
        <w:rPr>
          <w:rFonts w:ascii="Times New Roman" w:hAnsi="Times New Roman" w:cs="Times New Roman"/>
          <w:sz w:val="24"/>
          <w:szCs w:val="24"/>
        </w:rPr>
        <w:t xml:space="preserve">din modulul </w:t>
      </w:r>
      <w:r>
        <w:rPr>
          <w:rFonts w:ascii="Times New Roman" w:hAnsi="Times New Roman" w:cs="Times New Roman"/>
          <w:i/>
          <w:iCs/>
          <w:sz w:val="24"/>
          <w:szCs w:val="24"/>
        </w:rPr>
        <w:t>Ground.py</w:t>
      </w:r>
      <w:r>
        <w:rPr>
          <w:rFonts w:ascii="Times New Roman" w:hAnsi="Times New Roman" w:cs="Times New Roman"/>
          <w:sz w:val="24"/>
          <w:szCs w:val="24"/>
        </w:rPr>
        <w:t xml:space="preserve">. Clasa </w:t>
      </w:r>
      <w:r>
        <w:rPr>
          <w:rFonts w:ascii="Times New Roman" w:hAnsi="Times New Roman" w:cs="Times New Roman"/>
          <w:i/>
          <w:iCs/>
          <w:sz w:val="24"/>
          <w:szCs w:val="24"/>
        </w:rPr>
        <w:t>PositionClass()</w:t>
      </w:r>
      <w:r>
        <w:rPr>
          <w:rFonts w:ascii="Times New Roman" w:hAnsi="Times New Roman" w:cs="Times New Roman"/>
          <w:sz w:val="24"/>
          <w:szCs w:val="24"/>
        </w:rPr>
        <w:t xml:space="preserve"> este derivată din clasa părinte </w:t>
      </w:r>
      <w:r>
        <w:rPr>
          <w:rFonts w:ascii="Times New Roman" w:hAnsi="Times New Roman" w:cs="Times New Roman"/>
          <w:i/>
          <w:iCs/>
          <w:sz w:val="24"/>
          <w:szCs w:val="24"/>
        </w:rPr>
        <w:t>GroundClass()</w:t>
      </w:r>
      <w:r>
        <w:rPr>
          <w:rFonts w:ascii="Times New Roman" w:hAnsi="Times New Roman" w:cs="Times New Roman"/>
          <w:sz w:val="24"/>
          <w:szCs w:val="24"/>
        </w:rPr>
        <w:t xml:space="preserve"> deoarece clasa </w:t>
      </w:r>
      <w:r>
        <w:rPr>
          <w:rFonts w:ascii="Times New Roman" w:hAnsi="Times New Roman" w:cs="Times New Roman"/>
          <w:i/>
          <w:iCs/>
          <w:sz w:val="24"/>
          <w:szCs w:val="24"/>
        </w:rPr>
        <w:t>PositionClass()</w:t>
      </w:r>
      <w:r>
        <w:rPr>
          <w:rFonts w:ascii="Times New Roman" w:hAnsi="Times New Roman" w:cs="Times New Roman"/>
          <w:sz w:val="24"/>
          <w:szCs w:val="24"/>
        </w:rPr>
        <w:t xml:space="preserve"> accesează atributele clasei părinte şi mai </w:t>
      </w:r>
      <w:r>
        <w:rPr>
          <w:rFonts w:ascii="Times New Roman" w:hAnsi="Times New Roman" w:cs="Times New Roman"/>
          <w:sz w:val="24"/>
          <w:szCs w:val="24"/>
        </w:rPr>
        <w:lastRenderedPageBreak/>
        <w:t>degrabă decât să avem o copie sau o reimplementare a clasei originale, nouă clasă este bazată pe clasă existentă ce prezervă toate funcţionali</w:t>
      </w:r>
      <w:r w:rsidR="00E749AB">
        <w:rPr>
          <w:rFonts w:ascii="Times New Roman" w:hAnsi="Times New Roman" w:cs="Times New Roman"/>
          <w:sz w:val="24"/>
          <w:szCs w:val="24"/>
        </w:rPr>
        <w:t xml:space="preserve">tăţile clasei părinte. </w:t>
      </w:r>
    </w:p>
    <w:p w:rsidR="00E749AB" w:rsidRDefault="00E749AB" w:rsidP="001F4DE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1F4DEB">
        <w:rPr>
          <w:rFonts w:ascii="Times New Roman" w:hAnsi="Times New Roman" w:cs="Times New Roman"/>
          <w:sz w:val="24"/>
          <w:szCs w:val="24"/>
        </w:rPr>
        <w:t>În acest modul sunt create şi variabile globale. Aceste variabile sunt necesare deoarece, în momentul în care Plugin-ul este închis (softul rămâne în permanenţă deschis), dacă variabilele nu sunt globale, datele se pot pierde la redeschiderea Plugin-ului, de</w:t>
      </w:r>
      <w:r>
        <w:rPr>
          <w:rFonts w:ascii="Times New Roman" w:hAnsi="Times New Roman" w:cs="Times New Roman"/>
          <w:sz w:val="24"/>
          <w:szCs w:val="24"/>
        </w:rPr>
        <w:t>oarece se crează alte obiecte.</w:t>
      </w:r>
    </w:p>
    <w:p w:rsidR="00E749AB" w:rsidRDefault="00E749AB" w:rsidP="001F4DE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1F4DEB">
        <w:rPr>
          <w:rFonts w:ascii="Times New Roman" w:hAnsi="Times New Roman" w:cs="Times New Roman"/>
          <w:sz w:val="24"/>
          <w:szCs w:val="24"/>
        </w:rPr>
        <w:t xml:space="preserve">Pe scurt poziţia se calculează în funcţie de planul pământului. </w:t>
      </w:r>
      <w:r w:rsidR="001539BB">
        <w:rPr>
          <w:rFonts w:ascii="Times New Roman" w:hAnsi="Times New Roman" w:cs="Times New Roman"/>
          <w:sz w:val="24"/>
          <w:szCs w:val="24"/>
        </w:rPr>
        <w:t>Planul este creat din puncte, la</w:t>
      </w:r>
      <w:r w:rsidR="001F4DEB">
        <w:rPr>
          <w:rFonts w:ascii="Times New Roman" w:hAnsi="Times New Roman" w:cs="Times New Roman"/>
          <w:sz w:val="24"/>
          <w:szCs w:val="24"/>
        </w:rPr>
        <w:t xml:space="preserve">turi şi suprafeţe. În </w:t>
      </w:r>
      <w:r w:rsidR="00DF3857">
        <w:rPr>
          <w:rFonts w:ascii="Times New Roman" w:hAnsi="Times New Roman" w:cs="Times New Roman"/>
          <w:sz w:val="24"/>
          <w:szCs w:val="24"/>
        </w:rPr>
        <w:t>Figura</w:t>
      </w:r>
      <w:r w:rsidR="001F4DEB">
        <w:rPr>
          <w:rFonts w:ascii="Times New Roman" w:hAnsi="Times New Roman" w:cs="Times New Roman"/>
          <w:sz w:val="24"/>
          <w:szCs w:val="24"/>
        </w:rPr>
        <w:t xml:space="preserve"> 3.10 sunt reprezentate punctele unui plan de dimensiune 10x10. Fiecare punct deţine într-o listă 3 numere (reprezentarea grafică 3D). În </w:t>
      </w:r>
      <w:r w:rsidR="00DF3857">
        <w:rPr>
          <w:rFonts w:ascii="Times New Roman" w:hAnsi="Times New Roman" w:cs="Times New Roman"/>
          <w:sz w:val="24"/>
          <w:szCs w:val="24"/>
        </w:rPr>
        <w:t>Figura</w:t>
      </w:r>
      <w:r w:rsidR="001F4DEB">
        <w:rPr>
          <w:rFonts w:ascii="Times New Roman" w:hAnsi="Times New Roman" w:cs="Times New Roman"/>
          <w:sz w:val="24"/>
          <w:szCs w:val="24"/>
        </w:rPr>
        <w:t xml:space="preserve"> 3.11  sunt reprezentate coordonatele </w:t>
      </w:r>
      <w:r>
        <w:rPr>
          <w:rFonts w:ascii="Times New Roman" w:hAnsi="Times New Roman" w:cs="Times New Roman"/>
          <w:sz w:val="24"/>
          <w:szCs w:val="24"/>
        </w:rPr>
        <w:t>(x,y) fiecărui punct din plan.</w:t>
      </w:r>
    </w:p>
    <w:p w:rsidR="001F4DEB" w:rsidRDefault="00E749AB" w:rsidP="001F4DE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1F4DEB">
        <w:rPr>
          <w:rFonts w:ascii="Times New Roman" w:hAnsi="Times New Roman" w:cs="Times New Roman"/>
          <w:sz w:val="24"/>
          <w:szCs w:val="24"/>
        </w:rPr>
        <w:t xml:space="preserve">Pentru o înţelegere mai bună a modului cum se calculează poziţia fiecărui obiect din spaţiul de lucru se vor prezenta metodele din clasa </w:t>
      </w:r>
      <w:r w:rsidR="001F4DEB">
        <w:rPr>
          <w:rFonts w:ascii="Times New Roman" w:hAnsi="Times New Roman" w:cs="Times New Roman"/>
          <w:i/>
          <w:iCs/>
          <w:sz w:val="24"/>
          <w:szCs w:val="24"/>
        </w:rPr>
        <w:t>PositionClass()</w:t>
      </w:r>
      <w:r w:rsidR="001F4DEB">
        <w:rPr>
          <w:rFonts w:ascii="Times New Roman" w:hAnsi="Times New Roman" w:cs="Times New Roman"/>
          <w:sz w:val="24"/>
          <w:szCs w:val="24"/>
        </w:rPr>
        <w:t>:</w:t>
      </w:r>
    </w:p>
    <w:p w:rsidR="001F4DEB" w:rsidRDefault="001F4DEB" w:rsidP="001F1E09">
      <w:pPr>
        <w:numPr>
          <w:ilvl w:val="0"/>
          <w:numId w:val="1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findNumberSelectedVertex()</w:t>
      </w:r>
      <w:r>
        <w:rPr>
          <w:rFonts w:ascii="Times New Roman" w:hAnsi="Times New Roman" w:cs="Times New Roman"/>
          <w:sz w:val="24"/>
          <w:szCs w:val="24"/>
        </w:rPr>
        <w:t xml:space="preserve"> - această metodă verifică dacă s-a selectat măcar un vertex în plan, iar dacă nu se returnează un mesaj de eroare.</w:t>
      </w:r>
    </w:p>
    <w:p w:rsidR="001F4DEB" w:rsidRDefault="001F4DEB" w:rsidP="001F1E09">
      <w:pPr>
        <w:numPr>
          <w:ilvl w:val="0"/>
          <w:numId w:val="1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initializeVectors()</w:t>
      </w:r>
      <w:r>
        <w:rPr>
          <w:rFonts w:ascii="Times New Roman" w:hAnsi="Times New Roman" w:cs="Times New Roman"/>
          <w:sz w:val="24"/>
          <w:szCs w:val="24"/>
        </w:rPr>
        <w:t xml:space="preserve"> -  această metodă iniţializează vectorii ce reţin poziţia punctelor în planul 3D şi vectorul de disponibilitate.</w:t>
      </w:r>
    </w:p>
    <w:p w:rsidR="001F4DEB" w:rsidRDefault="001F4DEB" w:rsidP="001F1E09">
      <w:pPr>
        <w:numPr>
          <w:ilvl w:val="0"/>
          <w:numId w:val="1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findVertexPosition() </w:t>
      </w:r>
      <w:r>
        <w:rPr>
          <w:rFonts w:ascii="Times New Roman" w:hAnsi="Times New Roman" w:cs="Times New Roman"/>
          <w:sz w:val="24"/>
          <w:szCs w:val="24"/>
        </w:rPr>
        <w:t>-  această metodă memorează poziţia fiecărui punct în plan în vectorii de poziţie.</w:t>
      </w:r>
    </w:p>
    <w:p w:rsidR="001F4DEB" w:rsidRDefault="001F4DEB" w:rsidP="001F1E09">
      <w:pPr>
        <w:numPr>
          <w:ilvl w:val="0"/>
          <w:numId w:val="1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calculateDistance(objectTX, objectTZ) </w:t>
      </w:r>
      <w:r>
        <w:rPr>
          <w:rFonts w:ascii="Times New Roman" w:hAnsi="Times New Roman" w:cs="Times New Roman"/>
          <w:sz w:val="24"/>
          <w:szCs w:val="24"/>
        </w:rPr>
        <w:t xml:space="preserve">- acesta metodă calculează distanţa dintre 2 puncte. Formula distanţei este: distanţa </w:t>
      </w:r>
      <w:r>
        <w:rPr>
          <w:rFonts w:ascii="Times New Roman" w:hAnsi="Times New Roman" w:cs="Times New Roman"/>
          <w:noProof/>
          <w:sz w:val="24"/>
          <w:szCs w:val="24"/>
        </w:rPr>
        <w:drawing>
          <wp:inline distT="0" distB="0" distL="0" distR="0">
            <wp:extent cx="1876425" cy="22288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1876425" cy="222885"/>
                    </a:xfrm>
                    <a:prstGeom prst="rect">
                      <a:avLst/>
                    </a:prstGeom>
                    <a:noFill/>
                    <a:ln w="9525">
                      <a:noFill/>
                      <a:miter lim="800000"/>
                      <a:headEnd/>
                      <a:tailEnd/>
                    </a:ln>
                  </pic:spPr>
                </pic:pic>
              </a:graphicData>
            </a:graphic>
          </wp:inline>
        </w:drawing>
      </w:r>
      <w:r>
        <w:rPr>
          <w:rFonts w:ascii="Times New Roman" w:hAnsi="Times New Roman" w:cs="Times New Roman"/>
          <w:sz w:val="24"/>
          <w:szCs w:val="24"/>
        </w:rPr>
        <w:t>.</w:t>
      </w:r>
    </w:p>
    <w:p w:rsidR="001F4DEB" w:rsidRDefault="001F4DEB" w:rsidP="001F1E09">
      <w:pPr>
        <w:numPr>
          <w:ilvl w:val="0"/>
          <w:numId w:val="1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calculateXZ(radius) </w:t>
      </w:r>
      <w:r>
        <w:rPr>
          <w:rFonts w:ascii="Times New Roman" w:hAnsi="Times New Roman" w:cs="Times New Roman"/>
          <w:sz w:val="24"/>
          <w:szCs w:val="24"/>
        </w:rPr>
        <w:t xml:space="preserve">- această metodă returnează două valori din cercul cu raza dată. </w:t>
      </w:r>
    </w:p>
    <w:p w:rsidR="001F4DEB" w:rsidRDefault="001F4DEB" w:rsidP="001F1E09">
      <w:pPr>
        <w:numPr>
          <w:ilvl w:val="0"/>
          <w:numId w:val="1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meadowPosition(radius, object, numberGenerateMedow) </w:t>
      </w:r>
      <w:r>
        <w:rPr>
          <w:rFonts w:ascii="Times New Roman" w:hAnsi="Times New Roman" w:cs="Times New Roman"/>
          <w:sz w:val="24"/>
          <w:szCs w:val="24"/>
        </w:rPr>
        <w:t xml:space="preserve">-  această metodă calculează poziţia fiecărui obiect din câmpie şi mută obiectul pe poziţia respectivă. În </w:t>
      </w:r>
      <w:r w:rsidR="00DF3857">
        <w:rPr>
          <w:rFonts w:ascii="Times New Roman" w:hAnsi="Times New Roman" w:cs="Times New Roman"/>
          <w:sz w:val="24"/>
          <w:szCs w:val="24"/>
        </w:rPr>
        <w:t>Figura</w:t>
      </w:r>
      <w:r>
        <w:rPr>
          <w:rFonts w:ascii="Times New Roman" w:hAnsi="Times New Roman" w:cs="Times New Roman"/>
          <w:sz w:val="24"/>
          <w:szCs w:val="24"/>
        </w:rPr>
        <w:t xml:space="preserve"> 3.9  este reprezentată o poiană. După cum se observă poiana are forma unui cerc datorită faptului că s-au generat obiecte numai pe poziţiile în care distante dintre puncte a fost mai mică decât raza cercului.</w:t>
      </w:r>
    </w:p>
    <w:p w:rsidR="001F4DEB" w:rsidRDefault="001F4DEB" w:rsidP="001F1E09">
      <w:pPr>
        <w:numPr>
          <w:ilvl w:val="0"/>
          <w:numId w:val="1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treePosition(position, object) </w:t>
      </w:r>
      <w:r>
        <w:rPr>
          <w:rFonts w:ascii="Times New Roman" w:hAnsi="Times New Roman" w:cs="Times New Roman"/>
          <w:sz w:val="24"/>
          <w:szCs w:val="24"/>
        </w:rPr>
        <w:t>-  această metodă calculează poziţia fiecărui copac din pădurea creată.</w:t>
      </w:r>
    </w:p>
    <w:p w:rsidR="001F4DEB" w:rsidRDefault="001F4DEB" w:rsidP="001F1E09">
      <w:pPr>
        <w:numPr>
          <w:ilvl w:val="0"/>
          <w:numId w:val="1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checkSuperimpose(object, i, numberGenerateMedow) </w:t>
      </w:r>
      <w:r>
        <w:rPr>
          <w:rFonts w:ascii="Times New Roman" w:hAnsi="Times New Roman" w:cs="Times New Roman"/>
          <w:sz w:val="24"/>
          <w:szCs w:val="24"/>
        </w:rPr>
        <w:t>-  această metodă verifică dacă punctele din jurul unui punct sunt disponibile pentru a putea muta un obiect în zona respectivă.</w:t>
      </w:r>
    </w:p>
    <w:p w:rsidR="00E749AB" w:rsidRDefault="001F4DEB" w:rsidP="001F1E09">
      <w:pPr>
        <w:numPr>
          <w:ilvl w:val="0"/>
          <w:numId w:val="19"/>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lastRenderedPageBreak/>
        <w:t xml:space="preserve">makeUnAvailablePositionMeadow(radius, availableNumber) </w:t>
      </w:r>
      <w:r>
        <w:rPr>
          <w:rFonts w:ascii="Times New Roman" w:hAnsi="Times New Roman" w:cs="Times New Roman"/>
          <w:sz w:val="24"/>
          <w:szCs w:val="24"/>
        </w:rPr>
        <w:t>-  această metodă schimbă disponibilitatea punctelor din cercul în care s-au creat obiectele po</w:t>
      </w:r>
      <w:r w:rsidR="001539BB">
        <w:rPr>
          <w:rFonts w:ascii="Times New Roman" w:hAnsi="Times New Roman" w:cs="Times New Roman"/>
          <w:sz w:val="24"/>
          <w:szCs w:val="24"/>
        </w:rPr>
        <w:t>ienii dacă pe respectivele punţi</w:t>
      </w:r>
      <w:r>
        <w:rPr>
          <w:rFonts w:ascii="Times New Roman" w:hAnsi="Times New Roman" w:cs="Times New Roman"/>
          <w:sz w:val="24"/>
          <w:szCs w:val="24"/>
        </w:rPr>
        <w:t xml:space="preserve"> nu s-a creat nimic.</w:t>
      </w:r>
    </w:p>
    <w:p w:rsidR="00E749AB" w:rsidRPr="00E749AB" w:rsidRDefault="00E749AB" w:rsidP="00E749AB">
      <w:pPr>
        <w:autoSpaceDE w:val="0"/>
        <w:autoSpaceDN w:val="0"/>
        <w:adjustRightInd w:val="0"/>
        <w:spacing w:after="0" w:line="360" w:lineRule="auto"/>
        <w:ind w:left="720"/>
        <w:jc w:val="both"/>
        <w:rPr>
          <w:rFonts w:ascii="Times New Roman" w:hAnsi="Times New Roman" w:cs="Times New Roman"/>
          <w:sz w:val="24"/>
          <w:szCs w:val="24"/>
        </w:rPr>
      </w:pPr>
    </w:p>
    <w:p w:rsidR="008C51E5" w:rsidRDefault="00485DAC" w:rsidP="00A86D76">
      <w:pPr>
        <w:pStyle w:val="NoSpacing"/>
        <w:spacing w:line="360" w:lineRule="auto"/>
        <w:rPr>
          <w:noProof/>
        </w:rPr>
      </w:pPr>
      <w:r>
        <w:rPr>
          <w:noProof/>
        </w:rPr>
        <w:drawing>
          <wp:inline distT="0" distB="0" distL="0" distR="0">
            <wp:extent cx="5602522" cy="3442915"/>
            <wp:effectExtent l="19050" t="0" r="0" b="0"/>
            <wp:docPr id="28" name="Picture 3" descr="D:\Facultate\Examen final - Licenta\Lucrare licenta Remus Avram\Imagini\po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acultate\Examen final - Licenta\Lucrare licenta Remus Avram\Imagini\poiana.JPG"/>
                    <pic:cNvPicPr>
                      <a:picLocks noChangeAspect="1" noChangeArrowheads="1"/>
                    </pic:cNvPicPr>
                  </pic:nvPicPr>
                  <pic:blipFill>
                    <a:blip r:embed="rId31" cstate="print"/>
                    <a:srcRect/>
                    <a:stretch>
                      <a:fillRect/>
                    </a:stretch>
                  </pic:blipFill>
                  <pic:spPr bwMode="auto">
                    <a:xfrm>
                      <a:off x="0" y="0"/>
                      <a:ext cx="5608143" cy="3446369"/>
                    </a:xfrm>
                    <a:prstGeom prst="rect">
                      <a:avLst/>
                    </a:prstGeom>
                    <a:noFill/>
                    <a:ln w="9525">
                      <a:noFill/>
                      <a:miter lim="800000"/>
                      <a:headEnd/>
                      <a:tailEnd/>
                    </a:ln>
                  </pic:spPr>
                </pic:pic>
              </a:graphicData>
            </a:graphic>
          </wp:inline>
        </w:drawing>
      </w:r>
    </w:p>
    <w:p w:rsidR="00485DAC" w:rsidRDefault="00485DAC" w:rsidP="00A86D76">
      <w:pPr>
        <w:pStyle w:val="NoSpacing"/>
        <w:spacing w:line="360" w:lineRule="auto"/>
        <w:jc w:val="center"/>
        <w:rPr>
          <w:rFonts w:cs="Times New Roman"/>
          <w:b/>
        </w:rPr>
      </w:pPr>
      <w:r w:rsidRPr="00B7192B">
        <w:rPr>
          <w:rFonts w:cs="Times New Roman"/>
          <w:b/>
        </w:rPr>
        <w:t xml:space="preserve">Figura </w:t>
      </w:r>
      <w:r>
        <w:rPr>
          <w:rFonts w:cs="Times New Roman"/>
          <w:b/>
        </w:rPr>
        <w:t>3.9</w:t>
      </w:r>
      <w:r w:rsidRPr="00B7192B">
        <w:rPr>
          <w:rFonts w:cs="Times New Roman"/>
          <w:b/>
        </w:rPr>
        <w:t xml:space="preserve"> - </w:t>
      </w:r>
      <w:r w:rsidR="00CF111D">
        <w:rPr>
          <w:rFonts w:cs="Times New Roman"/>
          <w:b/>
        </w:rPr>
        <w:t>Reprezentare unei poieni</w:t>
      </w:r>
    </w:p>
    <w:p w:rsidR="00891415" w:rsidRPr="00B7192B" w:rsidRDefault="00C3316E" w:rsidP="00A86D76">
      <w:pPr>
        <w:pStyle w:val="NoSpacing"/>
        <w:spacing w:line="360" w:lineRule="auto"/>
        <w:jc w:val="center"/>
        <w:rPr>
          <w:rFonts w:cs="Times New Roman"/>
          <w:b/>
        </w:rPr>
      </w:pPr>
      <w:r w:rsidRPr="00C3316E">
        <w:rPr>
          <w:rFonts w:eastAsia="Times New Roman" w:cs="Times New Roman"/>
          <w:szCs w:val="24"/>
        </w:rPr>
        <w:t>(Sursa: imaginea autorului realizată cu programul Autodesk Maya)</w:t>
      </w:r>
    </w:p>
    <w:p w:rsidR="008C51E5" w:rsidRDefault="008C51E5" w:rsidP="00A86D76">
      <w:pPr>
        <w:pStyle w:val="NoSpacing"/>
        <w:spacing w:line="360" w:lineRule="auto"/>
        <w:rPr>
          <w:noProof/>
        </w:rPr>
      </w:pPr>
    </w:p>
    <w:p w:rsidR="00085C83" w:rsidRPr="00775536" w:rsidRDefault="00BE0A1F" w:rsidP="00A86D76">
      <w:pPr>
        <w:pStyle w:val="NoSpacing"/>
        <w:spacing w:line="360" w:lineRule="auto"/>
      </w:pPr>
      <w:r>
        <w:rPr>
          <w:noProof/>
        </w:rPr>
        <w:lastRenderedPageBreak/>
        <w:drawing>
          <wp:inline distT="0" distB="0" distL="0" distR="0">
            <wp:extent cx="5181103" cy="3784821"/>
            <wp:effectExtent l="19050" t="0" r="497" b="0"/>
            <wp:docPr id="23" name="Picture 1" descr="D:\Facultate\Examen final - Licenta\Lucrare licenta Remus Avram\Imagini\vertexPosition - nu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cultate\Examen final - Licenta\Lucrare licenta Remus Avram\Imagini\vertexPosition - number.JPG"/>
                    <pic:cNvPicPr>
                      <a:picLocks noChangeAspect="1" noChangeArrowheads="1"/>
                    </pic:cNvPicPr>
                  </pic:nvPicPr>
                  <pic:blipFill>
                    <a:blip r:embed="rId32" cstate="print"/>
                    <a:srcRect/>
                    <a:stretch>
                      <a:fillRect/>
                    </a:stretch>
                  </pic:blipFill>
                  <pic:spPr bwMode="auto">
                    <a:xfrm>
                      <a:off x="0" y="0"/>
                      <a:ext cx="5182733" cy="3786012"/>
                    </a:xfrm>
                    <a:prstGeom prst="rect">
                      <a:avLst/>
                    </a:prstGeom>
                    <a:noFill/>
                    <a:ln w="9525">
                      <a:noFill/>
                      <a:miter lim="800000"/>
                      <a:headEnd/>
                      <a:tailEnd/>
                    </a:ln>
                  </pic:spPr>
                </pic:pic>
              </a:graphicData>
            </a:graphic>
          </wp:inline>
        </w:drawing>
      </w:r>
    </w:p>
    <w:p w:rsidR="001F2B56" w:rsidRDefault="001F2B56" w:rsidP="00A86D76">
      <w:pPr>
        <w:pStyle w:val="NoSpacing"/>
        <w:spacing w:line="360" w:lineRule="auto"/>
        <w:jc w:val="center"/>
        <w:rPr>
          <w:rFonts w:cs="Times New Roman"/>
          <w:b/>
        </w:rPr>
      </w:pPr>
      <w:r w:rsidRPr="00B7192B">
        <w:rPr>
          <w:rFonts w:cs="Times New Roman"/>
          <w:b/>
        </w:rPr>
        <w:t xml:space="preserve">Figura </w:t>
      </w:r>
      <w:r>
        <w:rPr>
          <w:rFonts w:cs="Times New Roman"/>
          <w:b/>
        </w:rPr>
        <w:t>3.1</w:t>
      </w:r>
      <w:r w:rsidR="00F94B2E">
        <w:rPr>
          <w:rFonts w:cs="Times New Roman"/>
          <w:b/>
        </w:rPr>
        <w:t>0</w:t>
      </w:r>
      <w:r w:rsidRPr="00B7192B">
        <w:rPr>
          <w:rFonts w:cs="Times New Roman"/>
          <w:b/>
        </w:rPr>
        <w:t xml:space="preserve"> - </w:t>
      </w:r>
      <w:r>
        <w:rPr>
          <w:rFonts w:cs="Times New Roman"/>
          <w:b/>
        </w:rPr>
        <w:t xml:space="preserve">Reprezentare </w:t>
      </w:r>
      <w:r w:rsidR="00BF06B1">
        <w:rPr>
          <w:rFonts w:cs="Times New Roman"/>
          <w:b/>
        </w:rPr>
        <w:t>grafică</w:t>
      </w:r>
      <w:r w:rsidR="00C74335">
        <w:rPr>
          <w:rFonts w:cs="Times New Roman"/>
          <w:b/>
        </w:rPr>
        <w:t xml:space="preserve"> a punctelor unui plan 11x11</w:t>
      </w:r>
    </w:p>
    <w:p w:rsidR="009B1937" w:rsidRPr="00C3316E" w:rsidRDefault="00C3316E" w:rsidP="00E749AB">
      <w:pPr>
        <w:pStyle w:val="NoSpacing"/>
        <w:spacing w:line="360" w:lineRule="auto"/>
        <w:jc w:val="center"/>
        <w:rPr>
          <w:rFonts w:cs="Times New Roman"/>
        </w:rPr>
      </w:pPr>
      <w:r w:rsidRPr="00C3316E">
        <w:rPr>
          <w:rFonts w:cs="Times New Roman"/>
        </w:rPr>
        <w:t>(Sursa: imaginea autorului realizată cu programul Autodesk Maya)</w:t>
      </w:r>
    </w:p>
    <w:p w:rsidR="009B1937" w:rsidRDefault="00BE0A1F" w:rsidP="00A86D76">
      <w:pPr>
        <w:pStyle w:val="NoSpacing"/>
        <w:spacing w:line="360" w:lineRule="auto"/>
      </w:pPr>
      <w:r>
        <w:rPr>
          <w:noProof/>
        </w:rPr>
        <w:drawing>
          <wp:inline distT="0" distB="0" distL="0" distR="0">
            <wp:extent cx="5194395" cy="3855207"/>
            <wp:effectExtent l="19050" t="0" r="6255" b="0"/>
            <wp:docPr id="25" name="Picture 2" descr="D:\Facultate\Examen final - Licenta\Lucrare licenta Remus Avram\Imagini\vertexPosition - X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cultate\Examen final - Licenta\Lucrare licenta Remus Avram\Imagini\vertexPosition - XY.JPG"/>
                    <pic:cNvPicPr>
                      <a:picLocks noChangeAspect="1" noChangeArrowheads="1"/>
                    </pic:cNvPicPr>
                  </pic:nvPicPr>
                  <pic:blipFill>
                    <a:blip r:embed="rId33" cstate="print"/>
                    <a:srcRect/>
                    <a:stretch>
                      <a:fillRect/>
                    </a:stretch>
                  </pic:blipFill>
                  <pic:spPr bwMode="auto">
                    <a:xfrm>
                      <a:off x="0" y="0"/>
                      <a:ext cx="5197046" cy="3857175"/>
                    </a:xfrm>
                    <a:prstGeom prst="rect">
                      <a:avLst/>
                    </a:prstGeom>
                    <a:noFill/>
                    <a:ln w="9525">
                      <a:noFill/>
                      <a:miter lim="800000"/>
                      <a:headEnd/>
                      <a:tailEnd/>
                    </a:ln>
                  </pic:spPr>
                </pic:pic>
              </a:graphicData>
            </a:graphic>
          </wp:inline>
        </w:drawing>
      </w:r>
    </w:p>
    <w:p w:rsidR="008C51E5" w:rsidRDefault="001F2B56" w:rsidP="00A86D76">
      <w:pPr>
        <w:pStyle w:val="NoSpacing"/>
        <w:spacing w:line="360" w:lineRule="auto"/>
        <w:jc w:val="center"/>
        <w:rPr>
          <w:rFonts w:cs="Times New Roman"/>
          <w:b/>
        </w:rPr>
      </w:pPr>
      <w:r w:rsidRPr="00B7192B">
        <w:rPr>
          <w:rFonts w:cs="Times New Roman"/>
          <w:b/>
        </w:rPr>
        <w:t xml:space="preserve">Figura </w:t>
      </w:r>
      <w:r>
        <w:rPr>
          <w:rFonts w:cs="Times New Roman"/>
          <w:b/>
        </w:rPr>
        <w:t>3.</w:t>
      </w:r>
      <w:r w:rsidR="00F94B2E">
        <w:rPr>
          <w:rFonts w:cs="Times New Roman"/>
          <w:b/>
        </w:rPr>
        <w:t>11</w:t>
      </w:r>
      <w:r w:rsidRPr="00B7192B">
        <w:rPr>
          <w:rFonts w:cs="Times New Roman"/>
          <w:b/>
        </w:rPr>
        <w:t xml:space="preserve"> - </w:t>
      </w:r>
      <w:r w:rsidR="00BF06B1">
        <w:rPr>
          <w:rFonts w:cs="Times New Roman"/>
          <w:b/>
        </w:rPr>
        <w:t>Reprezentare grafică</w:t>
      </w:r>
      <w:r>
        <w:rPr>
          <w:rFonts w:cs="Times New Roman"/>
          <w:b/>
        </w:rPr>
        <w:t xml:space="preserve"> a di</w:t>
      </w:r>
      <w:r w:rsidR="00BF06B1">
        <w:rPr>
          <w:rFonts w:cs="Times New Roman"/>
          <w:b/>
        </w:rPr>
        <w:t>stanţ</w:t>
      </w:r>
      <w:r w:rsidR="007A05D8">
        <w:rPr>
          <w:rFonts w:cs="Times New Roman"/>
          <w:b/>
        </w:rPr>
        <w:t>elor punctelor unui plan 11x11</w:t>
      </w:r>
      <w:r w:rsidR="00794B8A">
        <w:rPr>
          <w:rFonts w:cs="Times New Roman"/>
          <w:b/>
        </w:rPr>
        <w:t xml:space="preserve"> pe axele (x,y)</w:t>
      </w:r>
    </w:p>
    <w:p w:rsidR="00456AB0" w:rsidRDefault="00C3316E" w:rsidP="00E749AB">
      <w:pPr>
        <w:pStyle w:val="NoSpacing"/>
        <w:spacing w:line="360" w:lineRule="auto"/>
        <w:jc w:val="center"/>
        <w:rPr>
          <w:rFonts w:cs="Times New Roman"/>
          <w:b/>
        </w:rPr>
      </w:pPr>
      <w:r w:rsidRPr="00C3316E">
        <w:rPr>
          <w:rFonts w:eastAsia="Times New Roman" w:cs="Times New Roman"/>
          <w:szCs w:val="24"/>
        </w:rPr>
        <w:t>(Sursa: imaginea autorului realizată cu programul Autodesk Maya)</w:t>
      </w:r>
    </w:p>
    <w:p w:rsidR="0016774D" w:rsidRDefault="0016774D" w:rsidP="0016774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GroupPanelLayout.py - </w:t>
      </w:r>
      <w:r>
        <w:rPr>
          <w:rFonts w:ascii="Times New Roman" w:hAnsi="Times New Roman" w:cs="Times New Roman"/>
          <w:sz w:val="24"/>
          <w:szCs w:val="24"/>
        </w:rPr>
        <w:t xml:space="preserve">În softul Autodesk Maya, ca şi în celelalte softuri, redenumirea şi gruparea obiectelor este foarte importantă! De aceea acest modul deţine o clasă numită </w:t>
      </w:r>
      <w:r>
        <w:rPr>
          <w:rFonts w:ascii="Times New Roman" w:hAnsi="Times New Roman" w:cs="Times New Roman"/>
          <w:i/>
          <w:iCs/>
          <w:sz w:val="24"/>
          <w:szCs w:val="24"/>
        </w:rPr>
        <w:t>GroupClass()</w:t>
      </w:r>
      <w:r>
        <w:rPr>
          <w:rFonts w:ascii="Times New Roman" w:hAnsi="Times New Roman" w:cs="Times New Roman"/>
          <w:sz w:val="24"/>
          <w:szCs w:val="24"/>
        </w:rPr>
        <w:t xml:space="preserve"> cu următoarele metode:</w:t>
      </w:r>
    </w:p>
    <w:p w:rsidR="0016774D" w:rsidRDefault="0016774D" w:rsidP="001F1E09">
      <w:pPr>
        <w:numPr>
          <w:ilvl w:val="0"/>
          <w:numId w:val="2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createGroup(groupName) </w:t>
      </w:r>
      <w:r>
        <w:rPr>
          <w:rFonts w:ascii="Times New Roman" w:hAnsi="Times New Roman" w:cs="Times New Roman"/>
          <w:sz w:val="24"/>
          <w:szCs w:val="24"/>
        </w:rPr>
        <w:t>- această metodă crează un nou grup cu numele dat ca parametru;</w:t>
      </w:r>
    </w:p>
    <w:p w:rsidR="0016774D" w:rsidRDefault="0016774D" w:rsidP="001F1E09">
      <w:pPr>
        <w:numPr>
          <w:ilvl w:val="0"/>
          <w:numId w:val="2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renameObject(object, objectName)</w:t>
      </w:r>
      <w:r>
        <w:rPr>
          <w:rFonts w:ascii="Times New Roman" w:hAnsi="Times New Roman" w:cs="Times New Roman"/>
          <w:sz w:val="24"/>
          <w:szCs w:val="24"/>
        </w:rPr>
        <w:t xml:space="preserve"> - aceas</w:t>
      </w:r>
      <w:r w:rsidR="001539BB">
        <w:rPr>
          <w:rFonts w:ascii="Times New Roman" w:hAnsi="Times New Roman" w:cs="Times New Roman"/>
          <w:sz w:val="24"/>
          <w:szCs w:val="24"/>
        </w:rPr>
        <w:t>tă metodă redenumeşte un obiect</w:t>
      </w:r>
      <w:r>
        <w:rPr>
          <w:rFonts w:ascii="Times New Roman" w:hAnsi="Times New Roman" w:cs="Times New Roman"/>
          <w:sz w:val="24"/>
          <w:szCs w:val="24"/>
        </w:rPr>
        <w:t xml:space="preserve"> sau un grup dat ca parametru cu noul nume dat ca parametri</w:t>
      </w:r>
      <w:r w:rsidR="001539BB">
        <w:rPr>
          <w:rFonts w:ascii="Times New Roman" w:hAnsi="Times New Roman" w:cs="Times New Roman"/>
          <w:sz w:val="24"/>
          <w:szCs w:val="24"/>
        </w:rPr>
        <w:t>i</w:t>
      </w:r>
      <w:r>
        <w:rPr>
          <w:rFonts w:ascii="Times New Roman" w:hAnsi="Times New Roman" w:cs="Times New Roman"/>
          <w:sz w:val="24"/>
          <w:szCs w:val="24"/>
        </w:rPr>
        <w:t>;</w:t>
      </w:r>
    </w:p>
    <w:p w:rsidR="0016774D" w:rsidRDefault="0016774D" w:rsidP="001F1E09">
      <w:pPr>
        <w:numPr>
          <w:ilvl w:val="0"/>
          <w:numId w:val="2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addInGroup(groupName, object) </w:t>
      </w:r>
      <w:r>
        <w:rPr>
          <w:rFonts w:ascii="Times New Roman" w:hAnsi="Times New Roman" w:cs="Times New Roman"/>
          <w:sz w:val="24"/>
          <w:szCs w:val="24"/>
        </w:rPr>
        <w:t>- această metodă adaugă un obiect într-un grup, ambele, şi numele obiectului şi cel al grupului sunt dată ca parametru;</w:t>
      </w:r>
    </w:p>
    <w:p w:rsidR="0016774D" w:rsidRDefault="0016774D" w:rsidP="001F1E09">
      <w:pPr>
        <w:numPr>
          <w:ilvl w:val="0"/>
          <w:numId w:val="2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checkExistingGroup(groupName) </w:t>
      </w:r>
      <w:r>
        <w:rPr>
          <w:rFonts w:ascii="Times New Roman" w:hAnsi="Times New Roman" w:cs="Times New Roman"/>
          <w:sz w:val="24"/>
          <w:szCs w:val="24"/>
        </w:rPr>
        <w:t>- această metodă verifică dacă există deja vreun grup creat cu numele dat ca parametru;</w:t>
      </w:r>
    </w:p>
    <w:p w:rsidR="0016774D" w:rsidRDefault="0016774D" w:rsidP="001F1E09">
      <w:pPr>
        <w:numPr>
          <w:ilvl w:val="0"/>
          <w:numId w:val="2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 xml:space="preserve">checkExistingStringGroup(stringName) - </w:t>
      </w:r>
      <w:r>
        <w:rPr>
          <w:rFonts w:ascii="Times New Roman" w:hAnsi="Times New Roman" w:cs="Times New Roman"/>
          <w:sz w:val="24"/>
          <w:szCs w:val="24"/>
        </w:rPr>
        <w:t>această funcţie verifică dacă există vreun grup ce conţine în numele sau stringul dat ca parametru;</w:t>
      </w:r>
    </w:p>
    <w:p w:rsidR="0016774D" w:rsidRDefault="0016774D" w:rsidP="001F1E09">
      <w:pPr>
        <w:numPr>
          <w:ilvl w:val="0"/>
          <w:numId w:val="2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findGroupNumbers(groupName)</w:t>
      </w:r>
      <w:r>
        <w:rPr>
          <w:rFonts w:ascii="Times New Roman" w:hAnsi="Times New Roman" w:cs="Times New Roman"/>
          <w:sz w:val="24"/>
          <w:szCs w:val="24"/>
        </w:rPr>
        <w:t xml:space="preserve"> - această metodă returnează numerele grupurilor existente ce conţin un anumit şir de </w:t>
      </w:r>
      <w:r w:rsidR="00C42FF4">
        <w:rPr>
          <w:rFonts w:ascii="Times New Roman" w:hAnsi="Times New Roman" w:cs="Times New Roman"/>
          <w:sz w:val="24"/>
          <w:szCs w:val="24"/>
        </w:rPr>
        <w:t>personaje</w:t>
      </w:r>
      <w:r>
        <w:rPr>
          <w:rFonts w:ascii="Times New Roman" w:hAnsi="Times New Roman" w:cs="Times New Roman"/>
          <w:sz w:val="24"/>
          <w:szCs w:val="24"/>
        </w:rPr>
        <w:t xml:space="preserve"> în numele grupului. Exemplu: avem create următoarele grupuri: </w:t>
      </w:r>
      <w:r>
        <w:rPr>
          <w:rFonts w:ascii="Times New Roman" w:hAnsi="Times New Roman" w:cs="Times New Roman"/>
          <w:i/>
          <w:iCs/>
          <w:sz w:val="24"/>
          <w:szCs w:val="24"/>
        </w:rPr>
        <w:t>Poiana_1</w:t>
      </w:r>
      <w:r>
        <w:rPr>
          <w:rFonts w:ascii="Times New Roman" w:hAnsi="Times New Roman" w:cs="Times New Roman"/>
          <w:sz w:val="24"/>
          <w:szCs w:val="24"/>
        </w:rPr>
        <w:t xml:space="preserve">, </w:t>
      </w:r>
      <w:r>
        <w:rPr>
          <w:rFonts w:ascii="Times New Roman" w:hAnsi="Times New Roman" w:cs="Times New Roman"/>
          <w:i/>
          <w:iCs/>
          <w:sz w:val="24"/>
          <w:szCs w:val="24"/>
        </w:rPr>
        <w:t>Poiana_2</w:t>
      </w:r>
      <w:r>
        <w:rPr>
          <w:rFonts w:ascii="Times New Roman" w:hAnsi="Times New Roman" w:cs="Times New Roman"/>
          <w:sz w:val="24"/>
          <w:szCs w:val="24"/>
        </w:rPr>
        <w:t xml:space="preserve">, </w:t>
      </w:r>
      <w:r>
        <w:rPr>
          <w:rFonts w:ascii="Times New Roman" w:hAnsi="Times New Roman" w:cs="Times New Roman"/>
          <w:i/>
          <w:iCs/>
          <w:sz w:val="24"/>
          <w:szCs w:val="24"/>
        </w:rPr>
        <w:t>Poiana_5</w:t>
      </w:r>
      <w:r>
        <w:rPr>
          <w:rFonts w:ascii="Times New Roman" w:hAnsi="Times New Roman" w:cs="Times New Roman"/>
          <w:sz w:val="24"/>
          <w:szCs w:val="24"/>
        </w:rPr>
        <w:t xml:space="preserve">, </w:t>
      </w:r>
      <w:r>
        <w:rPr>
          <w:rFonts w:ascii="Times New Roman" w:hAnsi="Times New Roman" w:cs="Times New Roman"/>
          <w:i/>
          <w:iCs/>
          <w:sz w:val="24"/>
          <w:szCs w:val="24"/>
        </w:rPr>
        <w:t>Poiana_7</w:t>
      </w:r>
      <w:r>
        <w:rPr>
          <w:rFonts w:ascii="Times New Roman" w:hAnsi="Times New Roman" w:cs="Times New Roman"/>
          <w:sz w:val="24"/>
          <w:szCs w:val="24"/>
        </w:rPr>
        <w:t>; se va returna o listă de formă: [1, 2, 5, 7];</w:t>
      </w:r>
    </w:p>
    <w:p w:rsidR="0016774D" w:rsidRDefault="0016774D" w:rsidP="001F1E09">
      <w:pPr>
        <w:numPr>
          <w:ilvl w:val="0"/>
          <w:numId w:val="2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findLastGroupNumber(groupName)</w:t>
      </w:r>
      <w:r>
        <w:rPr>
          <w:rFonts w:ascii="Times New Roman" w:hAnsi="Times New Roman" w:cs="Times New Roman"/>
          <w:sz w:val="24"/>
          <w:szCs w:val="24"/>
        </w:rPr>
        <w:t xml:space="preserve"> - acesta metodă returnează numărul grupului cu numărul cel mai mare; Exemplu: avem grupurile: </w:t>
      </w:r>
      <w:r>
        <w:rPr>
          <w:rFonts w:ascii="Times New Roman" w:hAnsi="Times New Roman" w:cs="Times New Roman"/>
          <w:i/>
          <w:iCs/>
          <w:sz w:val="24"/>
          <w:szCs w:val="24"/>
        </w:rPr>
        <w:t>Poiana_2</w:t>
      </w:r>
      <w:r>
        <w:rPr>
          <w:rFonts w:ascii="Times New Roman" w:hAnsi="Times New Roman" w:cs="Times New Roman"/>
          <w:sz w:val="24"/>
          <w:szCs w:val="24"/>
        </w:rPr>
        <w:t xml:space="preserve">, </w:t>
      </w:r>
      <w:r>
        <w:rPr>
          <w:rFonts w:ascii="Times New Roman" w:hAnsi="Times New Roman" w:cs="Times New Roman"/>
          <w:i/>
          <w:iCs/>
          <w:sz w:val="24"/>
          <w:szCs w:val="24"/>
        </w:rPr>
        <w:t>Poiana_5</w:t>
      </w:r>
      <w:r>
        <w:rPr>
          <w:rFonts w:ascii="Times New Roman" w:hAnsi="Times New Roman" w:cs="Times New Roman"/>
          <w:sz w:val="24"/>
          <w:szCs w:val="24"/>
        </w:rPr>
        <w:t xml:space="preserve"> şi </w:t>
      </w:r>
      <w:r>
        <w:rPr>
          <w:rFonts w:ascii="Times New Roman" w:hAnsi="Times New Roman" w:cs="Times New Roman"/>
          <w:i/>
          <w:iCs/>
          <w:sz w:val="24"/>
          <w:szCs w:val="24"/>
        </w:rPr>
        <w:t>Poiana_9</w:t>
      </w:r>
      <w:r>
        <w:rPr>
          <w:rFonts w:ascii="Times New Roman" w:hAnsi="Times New Roman" w:cs="Times New Roman"/>
          <w:sz w:val="24"/>
          <w:szCs w:val="24"/>
        </w:rPr>
        <w:t>. Funcţia va returna 9.</w:t>
      </w:r>
    </w:p>
    <w:p w:rsidR="0016774D" w:rsidRDefault="0016774D" w:rsidP="001F1E09">
      <w:pPr>
        <w:numPr>
          <w:ilvl w:val="0"/>
          <w:numId w:val="2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combineObjects(listOfObjects)</w:t>
      </w:r>
      <w:r>
        <w:rPr>
          <w:rFonts w:ascii="Times New Roman" w:hAnsi="Times New Roman" w:cs="Times New Roman"/>
          <w:sz w:val="24"/>
          <w:szCs w:val="24"/>
        </w:rPr>
        <w:t xml:space="preserve"> - această metodă ia ca parametru o listă de obiecte şi le combină, creând un singur obiect;</w:t>
      </w:r>
    </w:p>
    <w:p w:rsidR="0016774D" w:rsidRDefault="0016774D" w:rsidP="001F1E09">
      <w:pPr>
        <w:numPr>
          <w:ilvl w:val="0"/>
          <w:numId w:val="2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deleteGroup(nameGroup)</w:t>
      </w:r>
      <w:r>
        <w:rPr>
          <w:rFonts w:ascii="Times New Roman" w:hAnsi="Times New Roman" w:cs="Times New Roman"/>
          <w:sz w:val="24"/>
          <w:szCs w:val="24"/>
        </w:rPr>
        <w:t xml:space="preserve"> - această metodă şterge grupul cu numele dat ca parametru;</w:t>
      </w:r>
    </w:p>
    <w:p w:rsidR="0016774D" w:rsidRDefault="0016774D" w:rsidP="001F1E09">
      <w:pPr>
        <w:numPr>
          <w:ilvl w:val="0"/>
          <w:numId w:val="2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selectGroup(groupName)</w:t>
      </w:r>
      <w:r>
        <w:rPr>
          <w:rFonts w:ascii="Times New Roman" w:hAnsi="Times New Roman" w:cs="Times New Roman"/>
          <w:sz w:val="24"/>
          <w:szCs w:val="24"/>
        </w:rPr>
        <w:t xml:space="preserve"> - această metodă selectează în spaţiul de lucru grupul cu numele dat ca parametru;</w:t>
      </w:r>
    </w:p>
    <w:p w:rsidR="0016774D" w:rsidRDefault="0016774D" w:rsidP="001F1E09">
      <w:pPr>
        <w:numPr>
          <w:ilvl w:val="0"/>
          <w:numId w:val="20"/>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duplicateGroup(groupName)</w:t>
      </w:r>
      <w:r>
        <w:rPr>
          <w:rFonts w:ascii="Times New Roman" w:hAnsi="Times New Roman" w:cs="Times New Roman"/>
          <w:sz w:val="24"/>
          <w:szCs w:val="24"/>
        </w:rPr>
        <w:t xml:space="preserve"> - această metodă crează o dublură a grupului dat ca parametru.</w:t>
      </w:r>
    </w:p>
    <w:p w:rsidR="0016774D" w:rsidRDefault="0016774D" w:rsidP="0016774D">
      <w:pPr>
        <w:autoSpaceDE w:val="0"/>
        <w:autoSpaceDN w:val="0"/>
        <w:adjustRightInd w:val="0"/>
        <w:spacing w:after="0" w:line="360" w:lineRule="auto"/>
        <w:jc w:val="both"/>
        <w:rPr>
          <w:rFonts w:ascii="Times New Roman" w:hAnsi="Times New Roman" w:cs="Times New Roman"/>
          <w:sz w:val="24"/>
          <w:szCs w:val="24"/>
        </w:rPr>
      </w:pPr>
    </w:p>
    <w:p w:rsidR="009B1937" w:rsidRPr="0016774D" w:rsidRDefault="0016774D" w:rsidP="0016774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Structura claselor este de formă: Autodesk Maya importă </w:t>
      </w:r>
      <w:r>
        <w:rPr>
          <w:rFonts w:ascii="Times New Roman" w:hAnsi="Times New Roman" w:cs="Times New Roman"/>
          <w:i/>
          <w:iCs/>
          <w:sz w:val="24"/>
          <w:szCs w:val="24"/>
        </w:rPr>
        <w:t>InterfacePluginClass(), InterfacePluginClass()</w:t>
      </w:r>
      <w:r>
        <w:rPr>
          <w:rFonts w:ascii="Times New Roman" w:hAnsi="Times New Roman" w:cs="Times New Roman"/>
          <w:sz w:val="24"/>
          <w:szCs w:val="24"/>
        </w:rPr>
        <w:t xml:space="preserve"> importă </w:t>
      </w:r>
      <w:r>
        <w:rPr>
          <w:rFonts w:ascii="Times New Roman" w:hAnsi="Times New Roman" w:cs="Times New Roman"/>
          <w:i/>
          <w:iCs/>
          <w:sz w:val="24"/>
          <w:szCs w:val="24"/>
        </w:rPr>
        <w:t>PluginClass()</w:t>
      </w:r>
      <w:r>
        <w:rPr>
          <w:rFonts w:ascii="Times New Roman" w:hAnsi="Times New Roman" w:cs="Times New Roman"/>
          <w:sz w:val="24"/>
          <w:szCs w:val="24"/>
        </w:rPr>
        <w:t xml:space="preserve">, iar </w:t>
      </w:r>
      <w:r>
        <w:rPr>
          <w:rFonts w:ascii="Times New Roman" w:hAnsi="Times New Roman" w:cs="Times New Roman"/>
          <w:i/>
          <w:iCs/>
          <w:sz w:val="24"/>
          <w:szCs w:val="24"/>
        </w:rPr>
        <w:t>PluginClass()</w:t>
      </w:r>
      <w:r>
        <w:rPr>
          <w:rFonts w:ascii="Times New Roman" w:hAnsi="Times New Roman" w:cs="Times New Roman"/>
          <w:sz w:val="24"/>
          <w:szCs w:val="24"/>
        </w:rPr>
        <w:t xml:space="preserve"> importă restul claselor. Un alt lucru important în structura claselor este faptul că </w:t>
      </w:r>
      <w:r>
        <w:rPr>
          <w:rFonts w:ascii="Times New Roman" w:hAnsi="Times New Roman" w:cs="Times New Roman"/>
          <w:i/>
          <w:iCs/>
          <w:sz w:val="24"/>
          <w:szCs w:val="24"/>
        </w:rPr>
        <w:t>PositionClass()</w:t>
      </w:r>
      <w:r>
        <w:rPr>
          <w:rFonts w:ascii="Times New Roman" w:hAnsi="Times New Roman" w:cs="Times New Roman"/>
          <w:sz w:val="24"/>
          <w:szCs w:val="24"/>
        </w:rPr>
        <w:t xml:space="preserve"> moşteneşte </w:t>
      </w:r>
      <w:r>
        <w:rPr>
          <w:rFonts w:ascii="Times New Roman" w:hAnsi="Times New Roman" w:cs="Times New Roman"/>
          <w:i/>
          <w:iCs/>
          <w:sz w:val="24"/>
          <w:szCs w:val="24"/>
        </w:rPr>
        <w:t>GroupdClass().</w:t>
      </w:r>
      <w:r>
        <w:rPr>
          <w:rFonts w:ascii="Times New Roman" w:hAnsi="Times New Roman" w:cs="Times New Roman"/>
          <w:sz w:val="24"/>
          <w:szCs w:val="24"/>
        </w:rPr>
        <w:t xml:space="preserve"> Pentru o înţelegere mai bună, în </w:t>
      </w:r>
      <w:r w:rsidR="00DF3857">
        <w:rPr>
          <w:rFonts w:ascii="Times New Roman" w:hAnsi="Times New Roman" w:cs="Times New Roman"/>
          <w:sz w:val="24"/>
          <w:szCs w:val="24"/>
        </w:rPr>
        <w:t>Figura</w:t>
      </w:r>
      <w:r>
        <w:rPr>
          <w:rFonts w:ascii="Times New Roman" w:hAnsi="Times New Roman" w:cs="Times New Roman"/>
          <w:sz w:val="24"/>
          <w:szCs w:val="24"/>
        </w:rPr>
        <w:t xml:space="preserve"> 3.12  este reprezentată structura claselor.</w:t>
      </w:r>
    </w:p>
    <w:p w:rsidR="00A066AC" w:rsidRPr="00D70BF3" w:rsidRDefault="00B06193" w:rsidP="00F61329">
      <w:pPr>
        <w:pStyle w:val="NoSpacing"/>
        <w:spacing w:line="360" w:lineRule="auto"/>
        <w:ind w:left="-1872"/>
      </w:pPr>
      <w:r>
        <w:rPr>
          <w:noProof/>
        </w:rPr>
        <w:lastRenderedPageBreak/>
        <w:drawing>
          <wp:inline distT="0" distB="0" distL="0" distR="0">
            <wp:extent cx="8229600" cy="5664671"/>
            <wp:effectExtent l="0" t="1276350" r="0" b="1269529"/>
            <wp:docPr id="19" name="Picture 1" descr="D:\Facultate\Examen final - Licenta\Lucrare licenta Remus Avram\Imagini\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cultate\Examen final - Licenta\Lucrare licenta Remus Avram\Imagini\classDiagram.JPG"/>
                    <pic:cNvPicPr>
                      <a:picLocks noChangeAspect="1" noChangeArrowheads="1"/>
                    </pic:cNvPicPr>
                  </pic:nvPicPr>
                  <pic:blipFill>
                    <a:blip r:embed="rId34" cstate="print"/>
                    <a:srcRect/>
                    <a:stretch>
                      <a:fillRect/>
                    </a:stretch>
                  </pic:blipFill>
                  <pic:spPr bwMode="auto">
                    <a:xfrm rot="16200000">
                      <a:off x="0" y="0"/>
                      <a:ext cx="8244547" cy="5674959"/>
                    </a:xfrm>
                    <a:prstGeom prst="rect">
                      <a:avLst/>
                    </a:prstGeom>
                    <a:noFill/>
                    <a:ln w="9525">
                      <a:noFill/>
                      <a:miter lim="800000"/>
                      <a:headEnd/>
                      <a:tailEnd/>
                    </a:ln>
                  </pic:spPr>
                </pic:pic>
              </a:graphicData>
            </a:graphic>
          </wp:inline>
        </w:drawing>
      </w:r>
    </w:p>
    <w:p w:rsidR="009B1937" w:rsidRDefault="00C42893" w:rsidP="0016774D">
      <w:pPr>
        <w:pStyle w:val="NoSpacing"/>
        <w:spacing w:line="360" w:lineRule="auto"/>
        <w:jc w:val="center"/>
        <w:rPr>
          <w:rFonts w:cs="Times New Roman"/>
          <w:b/>
        </w:rPr>
      </w:pPr>
      <w:r>
        <w:rPr>
          <w:rFonts w:cs="Times New Roman"/>
          <w:b/>
        </w:rPr>
        <w:t>3.12</w:t>
      </w:r>
      <w:r w:rsidRPr="00B7192B">
        <w:rPr>
          <w:rFonts w:cs="Times New Roman"/>
          <w:b/>
        </w:rPr>
        <w:t xml:space="preserve"> - </w:t>
      </w:r>
      <w:r>
        <w:rPr>
          <w:rFonts w:cs="Times New Roman"/>
          <w:b/>
        </w:rPr>
        <w:t>Structura claselor</w:t>
      </w:r>
    </w:p>
    <w:p w:rsidR="00E773F2" w:rsidRDefault="00C3316E" w:rsidP="0016774D">
      <w:pPr>
        <w:pStyle w:val="NoSpacing"/>
        <w:spacing w:line="360" w:lineRule="auto"/>
        <w:jc w:val="center"/>
        <w:rPr>
          <w:rFonts w:eastAsia="Times New Roman"/>
        </w:rPr>
      </w:pPr>
      <w:r w:rsidRPr="00C3316E">
        <w:rPr>
          <w:rFonts w:eastAsia="Times New Roman" w:cs="Times New Roman"/>
          <w:szCs w:val="24"/>
        </w:rPr>
        <w:t>(Sursa: imaginea autorului real</w:t>
      </w:r>
      <w:r>
        <w:rPr>
          <w:rFonts w:eastAsia="Times New Roman" w:cs="Times New Roman"/>
          <w:szCs w:val="24"/>
        </w:rPr>
        <w:t xml:space="preserve">izată cu programul </w:t>
      </w:r>
      <w:r w:rsidRPr="00C3316E">
        <w:rPr>
          <w:rFonts w:eastAsia="Times New Roman" w:cs="Times New Roman"/>
          <w:szCs w:val="24"/>
        </w:rPr>
        <w:t xml:space="preserve">Visual Paradigm </w:t>
      </w:r>
      <w:r w:rsidR="007D155C">
        <w:rPr>
          <w:rFonts w:eastAsia="Times New Roman" w:cs="Times New Roman"/>
          <w:szCs w:val="24"/>
        </w:rPr>
        <w:t>pentru</w:t>
      </w:r>
      <w:r w:rsidRPr="00C3316E">
        <w:rPr>
          <w:rFonts w:eastAsia="Times New Roman" w:cs="Times New Roman"/>
          <w:szCs w:val="24"/>
        </w:rPr>
        <w:t xml:space="preserve"> UML 11.0)</w:t>
      </w:r>
    </w:p>
    <w:p w:rsidR="00351FB4" w:rsidRPr="004830E6" w:rsidRDefault="000E3848" w:rsidP="004830E6">
      <w:pPr>
        <w:pStyle w:val="Heading1"/>
        <w:spacing w:line="360" w:lineRule="auto"/>
        <w:rPr>
          <w:rFonts w:cs="Times New Roman"/>
        </w:rPr>
      </w:pPr>
      <w:bookmarkStart w:id="25" w:name="_Toc377983402"/>
      <w:r w:rsidRPr="003A0A72">
        <w:rPr>
          <w:rFonts w:cs="Times New Roman"/>
          <w:szCs w:val="30"/>
        </w:rPr>
        <w:lastRenderedPageBreak/>
        <w:t xml:space="preserve">Capitolul 4.  </w:t>
      </w:r>
      <w:r>
        <w:rPr>
          <w:rFonts w:cs="Times New Roman"/>
          <w:szCs w:val="30"/>
        </w:rPr>
        <w:t>Ghid de utilizare</w:t>
      </w:r>
      <w:bookmarkEnd w:id="25"/>
    </w:p>
    <w:p w:rsidR="00351FB4" w:rsidRPr="00351FB4" w:rsidRDefault="00351FB4" w:rsidP="00A86D76">
      <w:pPr>
        <w:spacing w:line="360" w:lineRule="auto"/>
      </w:pPr>
    </w:p>
    <w:p w:rsidR="000E3848" w:rsidRDefault="000E3848" w:rsidP="00A86D76">
      <w:pPr>
        <w:pStyle w:val="Heading2"/>
        <w:spacing w:line="360" w:lineRule="auto"/>
      </w:pPr>
      <w:bookmarkStart w:id="26" w:name="_Toc377983403"/>
      <w:r>
        <w:t>Utilizarea Plug-inului</w:t>
      </w:r>
      <w:bookmarkEnd w:id="26"/>
    </w:p>
    <w:p w:rsidR="00351FB4" w:rsidRDefault="00351FB4" w:rsidP="00A86D76">
      <w:pPr>
        <w:pStyle w:val="NoSpacing"/>
        <w:spacing w:line="360" w:lineRule="auto"/>
        <w:rPr>
          <w:noProof/>
        </w:rPr>
      </w:pPr>
    </w:p>
    <w:p w:rsidR="000E3848" w:rsidRPr="00E53514" w:rsidRDefault="00446EC9" w:rsidP="00A86D76">
      <w:pPr>
        <w:pStyle w:val="NoSpacing"/>
        <w:spacing w:line="360" w:lineRule="auto"/>
        <w:jc w:val="center"/>
      </w:pPr>
      <w:r>
        <w:rPr>
          <w:noProof/>
        </w:rPr>
        <w:drawing>
          <wp:inline distT="0" distB="0" distL="0" distR="0">
            <wp:extent cx="3575733" cy="6693408"/>
            <wp:effectExtent l="19050" t="0" r="5667" b="0"/>
            <wp:docPr id="16" name="Picture 1" descr="D:\Facultate\Examen final - Licenta\Lucrare licenta Remus Avram\Imagini\InterfataPlu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cultate\Examen final - Licenta\Lucrare licenta Remus Avram\Imagini\InterfataPlugin.JPG"/>
                    <pic:cNvPicPr>
                      <a:picLocks noChangeAspect="1" noChangeArrowheads="1"/>
                    </pic:cNvPicPr>
                  </pic:nvPicPr>
                  <pic:blipFill>
                    <a:blip r:embed="rId35" cstate="print"/>
                    <a:srcRect/>
                    <a:stretch>
                      <a:fillRect/>
                    </a:stretch>
                  </pic:blipFill>
                  <pic:spPr bwMode="auto">
                    <a:xfrm>
                      <a:off x="0" y="0"/>
                      <a:ext cx="3580331" cy="6702014"/>
                    </a:xfrm>
                    <a:prstGeom prst="rect">
                      <a:avLst/>
                    </a:prstGeom>
                    <a:noFill/>
                    <a:ln w="9525">
                      <a:noFill/>
                      <a:miter lim="800000"/>
                      <a:headEnd/>
                      <a:tailEnd/>
                    </a:ln>
                  </pic:spPr>
                </pic:pic>
              </a:graphicData>
            </a:graphic>
          </wp:inline>
        </w:drawing>
      </w:r>
    </w:p>
    <w:p w:rsidR="000E3848" w:rsidRDefault="000E3848" w:rsidP="00A86D76">
      <w:pPr>
        <w:pStyle w:val="NoSpacing"/>
        <w:spacing w:line="360" w:lineRule="auto"/>
        <w:jc w:val="center"/>
        <w:rPr>
          <w:rFonts w:cs="Times New Roman"/>
          <w:b/>
        </w:rPr>
      </w:pPr>
      <w:r w:rsidRPr="00B7192B">
        <w:rPr>
          <w:rFonts w:cs="Times New Roman"/>
          <w:b/>
        </w:rPr>
        <w:t xml:space="preserve">Figura </w:t>
      </w:r>
      <w:r w:rsidR="00FA6F6D">
        <w:rPr>
          <w:rFonts w:cs="Times New Roman"/>
          <w:b/>
        </w:rPr>
        <w:t>4</w:t>
      </w:r>
      <w:r>
        <w:rPr>
          <w:rFonts w:cs="Times New Roman"/>
          <w:b/>
        </w:rPr>
        <w:t>.1</w:t>
      </w:r>
      <w:r w:rsidRPr="00B7192B">
        <w:rPr>
          <w:rFonts w:cs="Times New Roman"/>
          <w:b/>
        </w:rPr>
        <w:t xml:space="preserve"> - </w:t>
      </w:r>
      <w:r w:rsidR="00653D44">
        <w:rPr>
          <w:rFonts w:cs="Times New Roman"/>
          <w:b/>
        </w:rPr>
        <w:t>Interfaţ</w:t>
      </w:r>
      <w:r w:rsidR="005F09A6">
        <w:rPr>
          <w:rFonts w:cs="Times New Roman"/>
          <w:b/>
        </w:rPr>
        <w:t>a P</w:t>
      </w:r>
      <w:r>
        <w:rPr>
          <w:rFonts w:cs="Times New Roman"/>
          <w:b/>
        </w:rPr>
        <w:t>lugin</w:t>
      </w:r>
      <w:r w:rsidR="005F09A6">
        <w:rPr>
          <w:rFonts w:cs="Times New Roman"/>
          <w:b/>
        </w:rPr>
        <w:t>-</w:t>
      </w:r>
      <w:r w:rsidR="00500FC5">
        <w:rPr>
          <w:rFonts w:cs="Times New Roman"/>
          <w:b/>
        </w:rPr>
        <w:t>ului - Creare Mediu</w:t>
      </w:r>
    </w:p>
    <w:p w:rsidR="00733935" w:rsidRDefault="008A1A84" w:rsidP="008A1A84">
      <w:pPr>
        <w:pStyle w:val="NoSpacing"/>
        <w:spacing w:line="360" w:lineRule="auto"/>
        <w:jc w:val="center"/>
      </w:pPr>
      <w:r w:rsidRPr="00C3316E">
        <w:rPr>
          <w:rFonts w:eastAsia="Times New Roman" w:cs="Times New Roman"/>
          <w:szCs w:val="24"/>
        </w:rPr>
        <w:t>(Sursa: imaginea autorului realizată cu programul Autodesk Maya)</w:t>
      </w:r>
    </w:p>
    <w:p w:rsidR="005141D4" w:rsidRDefault="00733935" w:rsidP="005141D4">
      <w:pPr>
        <w:autoSpaceDE w:val="0"/>
        <w:autoSpaceDN w:val="0"/>
        <w:adjustRightInd w:val="0"/>
        <w:spacing w:after="0" w:line="360" w:lineRule="auto"/>
        <w:jc w:val="both"/>
        <w:rPr>
          <w:rFonts w:ascii="Times New Roman" w:hAnsi="Times New Roman" w:cs="Times New Roman"/>
          <w:sz w:val="24"/>
          <w:szCs w:val="24"/>
        </w:rPr>
      </w:pPr>
      <w:r>
        <w:lastRenderedPageBreak/>
        <w:tab/>
      </w:r>
      <w:r w:rsidR="005141D4">
        <w:rPr>
          <w:rFonts w:ascii="Times New Roman" w:hAnsi="Times New Roman" w:cs="Times New Roman"/>
          <w:sz w:val="24"/>
          <w:szCs w:val="24"/>
        </w:rPr>
        <w:t xml:space="preserve">Din cauza structurii Plugin-ului, utilizarea lui este foarte uşoară. În </w:t>
      </w:r>
      <w:r w:rsidR="00DF3857">
        <w:rPr>
          <w:rFonts w:ascii="Times New Roman" w:hAnsi="Times New Roman" w:cs="Times New Roman"/>
          <w:sz w:val="24"/>
          <w:szCs w:val="24"/>
        </w:rPr>
        <w:t>Figura</w:t>
      </w:r>
      <w:r w:rsidR="005141D4">
        <w:rPr>
          <w:rFonts w:ascii="Times New Roman" w:hAnsi="Times New Roman" w:cs="Times New Roman"/>
          <w:sz w:val="24"/>
          <w:szCs w:val="24"/>
        </w:rPr>
        <w:t xml:space="preserve"> 4.1  este prezentată interfaţa Plugin-ului. El este împărţit în 3 părţi mari:</w:t>
      </w:r>
    </w:p>
    <w:p w:rsidR="005141D4" w:rsidRDefault="005141D4" w:rsidP="005141D4">
      <w:pPr>
        <w:autoSpaceDE w:val="0"/>
        <w:autoSpaceDN w:val="0"/>
        <w:adjustRightInd w:val="0"/>
        <w:spacing w:after="0" w:line="360" w:lineRule="auto"/>
        <w:jc w:val="both"/>
        <w:rPr>
          <w:rFonts w:ascii="Times New Roman" w:hAnsi="Times New Roman" w:cs="Times New Roman"/>
          <w:b/>
          <w:bCs/>
          <w:sz w:val="24"/>
          <w:szCs w:val="24"/>
        </w:rPr>
      </w:pPr>
    </w:p>
    <w:p w:rsidR="009C0F0D" w:rsidRDefault="00CF111D" w:rsidP="001F1E09">
      <w:pPr>
        <w:numPr>
          <w:ilvl w:val="0"/>
          <w:numId w:val="2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Pământ</w:t>
      </w:r>
      <w:r w:rsidR="005141D4">
        <w:rPr>
          <w:rFonts w:ascii="Times New Roman" w:hAnsi="Times New Roman" w:cs="Times New Roman"/>
          <w:b/>
          <w:bCs/>
          <w:sz w:val="24"/>
          <w:szCs w:val="24"/>
        </w:rPr>
        <w:br/>
      </w:r>
      <w:r w:rsidR="005141D4">
        <w:rPr>
          <w:rFonts w:ascii="Times New Roman" w:hAnsi="Times New Roman" w:cs="Times New Roman"/>
          <w:sz w:val="24"/>
          <w:szCs w:val="24"/>
        </w:rPr>
        <w:tab/>
        <w:t xml:space="preserve">În câmpurile </w:t>
      </w:r>
      <w:r w:rsidR="005141D4">
        <w:rPr>
          <w:rFonts w:ascii="Times New Roman" w:hAnsi="Times New Roman" w:cs="Times New Roman"/>
          <w:i/>
          <w:iCs/>
          <w:sz w:val="24"/>
          <w:szCs w:val="24"/>
        </w:rPr>
        <w:t>lungime</w:t>
      </w:r>
      <w:r w:rsidR="005141D4">
        <w:rPr>
          <w:rFonts w:ascii="Times New Roman" w:hAnsi="Times New Roman" w:cs="Times New Roman"/>
          <w:sz w:val="24"/>
          <w:szCs w:val="24"/>
        </w:rPr>
        <w:t xml:space="preserve"> şi </w:t>
      </w:r>
      <w:r w:rsidR="005141D4">
        <w:rPr>
          <w:rFonts w:ascii="Times New Roman" w:hAnsi="Times New Roman" w:cs="Times New Roman"/>
          <w:i/>
          <w:iCs/>
          <w:sz w:val="24"/>
          <w:szCs w:val="24"/>
        </w:rPr>
        <w:t>lăţime</w:t>
      </w:r>
      <w:r w:rsidR="005141D4">
        <w:rPr>
          <w:rFonts w:ascii="Times New Roman" w:hAnsi="Times New Roman" w:cs="Times New Roman"/>
          <w:sz w:val="24"/>
          <w:szCs w:val="24"/>
        </w:rPr>
        <w:t xml:space="preserve"> se introduce lungimea şi lăţimea planului ce va fi creat. Pentru a seta lungimea şi lăţimea planului ne putem ajuta şi de slide-urile din dreptul acestora.</w:t>
      </w:r>
      <w:r w:rsidR="005141D4">
        <w:rPr>
          <w:rFonts w:ascii="Times New Roman" w:hAnsi="Times New Roman" w:cs="Times New Roman"/>
          <w:sz w:val="24"/>
          <w:szCs w:val="24"/>
        </w:rPr>
        <w:br/>
      </w:r>
      <w:r w:rsidR="005141D4">
        <w:rPr>
          <w:rFonts w:ascii="Times New Roman" w:hAnsi="Times New Roman" w:cs="Times New Roman"/>
          <w:sz w:val="24"/>
          <w:szCs w:val="24"/>
        </w:rPr>
        <w:tab/>
        <w:t xml:space="preserve">La apăsarea butonului </w:t>
      </w:r>
      <w:r w:rsidR="005141D4">
        <w:rPr>
          <w:rFonts w:ascii="Times New Roman" w:hAnsi="Times New Roman" w:cs="Times New Roman"/>
          <w:i/>
          <w:iCs/>
          <w:sz w:val="24"/>
          <w:szCs w:val="24"/>
        </w:rPr>
        <w:t>Creare plan drept</w:t>
      </w:r>
      <w:r w:rsidR="005141D4">
        <w:rPr>
          <w:rFonts w:ascii="Times New Roman" w:hAnsi="Times New Roman" w:cs="Times New Roman"/>
          <w:sz w:val="24"/>
          <w:szCs w:val="24"/>
        </w:rPr>
        <w:t xml:space="preserve"> se crează un plan drept.</w:t>
      </w:r>
    </w:p>
    <w:p w:rsidR="009C0F0D" w:rsidRDefault="009C0F0D" w:rsidP="009C0F0D">
      <w:pPr>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5141D4" w:rsidRPr="009C0F0D">
        <w:rPr>
          <w:rFonts w:ascii="Times New Roman" w:hAnsi="Times New Roman" w:cs="Times New Roman"/>
          <w:sz w:val="24"/>
          <w:szCs w:val="24"/>
        </w:rPr>
        <w:t xml:space="preserve">La apăsarea butonului </w:t>
      </w:r>
      <w:r w:rsidR="005141D4" w:rsidRPr="009C0F0D">
        <w:rPr>
          <w:rFonts w:ascii="Times New Roman" w:hAnsi="Times New Roman" w:cs="Times New Roman"/>
          <w:i/>
          <w:iCs/>
          <w:sz w:val="24"/>
          <w:szCs w:val="24"/>
        </w:rPr>
        <w:t>Creare plan curbat</w:t>
      </w:r>
      <w:r w:rsidR="005141D4" w:rsidRPr="009C0F0D">
        <w:rPr>
          <w:rFonts w:ascii="Times New Roman" w:hAnsi="Times New Roman" w:cs="Times New Roman"/>
          <w:sz w:val="24"/>
          <w:szCs w:val="24"/>
        </w:rPr>
        <w:t xml:space="preserve"> se crează un plan curbat.</w:t>
      </w:r>
    </w:p>
    <w:p w:rsidR="009C0F0D" w:rsidRDefault="009C0F0D" w:rsidP="009C0F0D">
      <w:pPr>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5141D4" w:rsidRPr="009C0F0D">
        <w:rPr>
          <w:rFonts w:ascii="Times New Roman" w:hAnsi="Times New Roman" w:cs="Times New Roman"/>
          <w:sz w:val="24"/>
          <w:szCs w:val="24"/>
        </w:rPr>
        <w:t xml:space="preserve">La apăsarea butonului </w:t>
      </w:r>
      <w:r w:rsidR="005141D4" w:rsidRPr="009C0F0D">
        <w:rPr>
          <w:rFonts w:ascii="Times New Roman" w:hAnsi="Times New Roman" w:cs="Times New Roman"/>
          <w:i/>
          <w:iCs/>
          <w:sz w:val="24"/>
          <w:szCs w:val="24"/>
        </w:rPr>
        <w:t>Şterge plan</w:t>
      </w:r>
      <w:r w:rsidR="005141D4" w:rsidRPr="009C0F0D">
        <w:rPr>
          <w:rFonts w:ascii="Times New Roman" w:hAnsi="Times New Roman" w:cs="Times New Roman"/>
          <w:sz w:val="24"/>
          <w:szCs w:val="24"/>
        </w:rPr>
        <w:t xml:space="preserve"> se şterge planul, fie curbat fie drept.</w:t>
      </w:r>
    </w:p>
    <w:p w:rsidR="005141D4" w:rsidRPr="009C0F0D" w:rsidRDefault="005141D4" w:rsidP="009C0F0D">
      <w:pPr>
        <w:autoSpaceDE w:val="0"/>
        <w:autoSpaceDN w:val="0"/>
        <w:adjustRightInd w:val="0"/>
        <w:spacing w:after="0" w:line="360" w:lineRule="auto"/>
        <w:ind w:left="360"/>
        <w:jc w:val="both"/>
        <w:rPr>
          <w:rFonts w:ascii="Times New Roman" w:hAnsi="Times New Roman" w:cs="Times New Roman"/>
          <w:sz w:val="24"/>
          <w:szCs w:val="24"/>
        </w:rPr>
      </w:pPr>
      <w:r w:rsidRPr="009C0F0D">
        <w:rPr>
          <w:rFonts w:ascii="Times New Roman" w:hAnsi="Times New Roman" w:cs="Times New Roman"/>
          <w:sz w:val="24"/>
          <w:szCs w:val="24"/>
        </w:rPr>
        <w:t>Reguli:</w:t>
      </w:r>
    </w:p>
    <w:p w:rsidR="005141D4" w:rsidRDefault="005141D4" w:rsidP="001F1E09">
      <w:pPr>
        <w:numPr>
          <w:ilvl w:val="1"/>
          <w:numId w:val="21"/>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Dacă există un plan deja creat, fie drept fie curbat, şi se apasă butonul </w:t>
      </w:r>
      <w:r>
        <w:rPr>
          <w:rFonts w:ascii="Times New Roman" w:hAnsi="Times New Roman" w:cs="Times New Roman"/>
          <w:i/>
          <w:iCs/>
          <w:sz w:val="24"/>
          <w:szCs w:val="24"/>
        </w:rPr>
        <w:t>Creare plan drept</w:t>
      </w:r>
      <w:r>
        <w:rPr>
          <w:rFonts w:ascii="Times New Roman" w:hAnsi="Times New Roman" w:cs="Times New Roman"/>
          <w:sz w:val="24"/>
          <w:szCs w:val="24"/>
        </w:rPr>
        <w:t xml:space="preserve"> sau </w:t>
      </w:r>
      <w:r>
        <w:rPr>
          <w:rFonts w:ascii="Times New Roman" w:hAnsi="Times New Roman" w:cs="Times New Roman"/>
          <w:i/>
          <w:iCs/>
          <w:sz w:val="24"/>
          <w:szCs w:val="24"/>
        </w:rPr>
        <w:t>Creare plan curbat</w:t>
      </w:r>
      <w:r>
        <w:rPr>
          <w:rFonts w:ascii="Times New Roman" w:hAnsi="Times New Roman" w:cs="Times New Roman"/>
          <w:sz w:val="24"/>
          <w:szCs w:val="24"/>
        </w:rPr>
        <w:t xml:space="preserve"> se va afişa un mesaj de de tip </w:t>
      </w:r>
      <w:r>
        <w:rPr>
          <w:rFonts w:ascii="Times New Roman" w:hAnsi="Times New Roman" w:cs="Times New Roman"/>
          <w:i/>
          <w:iCs/>
          <w:sz w:val="24"/>
          <w:szCs w:val="24"/>
        </w:rPr>
        <w:t>Yes/No</w:t>
      </w:r>
      <w:r>
        <w:rPr>
          <w:rFonts w:ascii="Times New Roman" w:hAnsi="Times New Roman" w:cs="Times New Roman"/>
          <w:sz w:val="24"/>
          <w:szCs w:val="24"/>
        </w:rPr>
        <w:t xml:space="preserve"> textul: </w:t>
      </w:r>
      <w:r>
        <w:rPr>
          <w:rFonts w:ascii="Times New Roman" w:hAnsi="Times New Roman" w:cs="Times New Roman"/>
          <w:i/>
          <w:iCs/>
          <w:sz w:val="24"/>
          <w:szCs w:val="24"/>
        </w:rPr>
        <w:t>"Doriţi regenerarea unui nou plan?".</w:t>
      </w:r>
    </w:p>
    <w:p w:rsidR="005141D4" w:rsidRDefault="005141D4" w:rsidP="001F1E09">
      <w:pPr>
        <w:numPr>
          <w:ilvl w:val="1"/>
          <w:numId w:val="21"/>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Dacă se apasă butonul </w:t>
      </w:r>
      <w:r>
        <w:rPr>
          <w:rFonts w:ascii="Times New Roman" w:hAnsi="Times New Roman" w:cs="Times New Roman"/>
          <w:i/>
          <w:iCs/>
          <w:sz w:val="24"/>
          <w:szCs w:val="24"/>
        </w:rPr>
        <w:t>Ştergere plan</w:t>
      </w:r>
      <w:r>
        <w:rPr>
          <w:rFonts w:ascii="Times New Roman" w:hAnsi="Times New Roman" w:cs="Times New Roman"/>
          <w:sz w:val="24"/>
          <w:szCs w:val="24"/>
        </w:rPr>
        <w:t xml:space="preserve"> se va afişa un mesaj de avertizare de tip "Yes/No" cu textul: </w:t>
      </w:r>
      <w:r>
        <w:rPr>
          <w:rFonts w:ascii="Times New Roman" w:hAnsi="Times New Roman" w:cs="Times New Roman"/>
          <w:i/>
          <w:iCs/>
          <w:sz w:val="24"/>
          <w:szCs w:val="24"/>
        </w:rPr>
        <w:t>"Sunteţi sigur că doriţi să ştergeţi planul existent?".</w:t>
      </w:r>
    </w:p>
    <w:p w:rsidR="005141D4" w:rsidRDefault="005141D4" w:rsidP="001F1E09">
      <w:pPr>
        <w:numPr>
          <w:ilvl w:val="1"/>
          <w:numId w:val="21"/>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Dacă se apasă butonul </w:t>
      </w:r>
      <w:r>
        <w:rPr>
          <w:rFonts w:ascii="Times New Roman" w:hAnsi="Times New Roman" w:cs="Times New Roman"/>
          <w:i/>
          <w:iCs/>
          <w:sz w:val="24"/>
          <w:szCs w:val="24"/>
        </w:rPr>
        <w:t>Ştergere plan</w:t>
      </w:r>
      <w:r>
        <w:rPr>
          <w:rFonts w:ascii="Times New Roman" w:hAnsi="Times New Roman" w:cs="Times New Roman"/>
          <w:sz w:val="24"/>
          <w:szCs w:val="24"/>
        </w:rPr>
        <w:t xml:space="preserve">, dar nu există </w:t>
      </w:r>
      <w:r w:rsidR="00426304">
        <w:rPr>
          <w:rFonts w:ascii="Times New Roman" w:hAnsi="Times New Roman" w:cs="Times New Roman"/>
          <w:sz w:val="24"/>
          <w:szCs w:val="24"/>
        </w:rPr>
        <w:t>niciun</w:t>
      </w:r>
      <w:r>
        <w:rPr>
          <w:rFonts w:ascii="Times New Roman" w:hAnsi="Times New Roman" w:cs="Times New Roman"/>
          <w:sz w:val="24"/>
          <w:szCs w:val="24"/>
        </w:rPr>
        <w:t xml:space="preserve"> plan se va afişa un mesaj de eroare cu textul: </w:t>
      </w:r>
      <w:r>
        <w:rPr>
          <w:rFonts w:ascii="Times New Roman" w:hAnsi="Times New Roman" w:cs="Times New Roman"/>
          <w:i/>
          <w:iCs/>
          <w:sz w:val="24"/>
          <w:szCs w:val="24"/>
        </w:rPr>
        <w:t xml:space="preserve">"Nu există </w:t>
      </w:r>
      <w:r w:rsidR="00426304">
        <w:rPr>
          <w:rFonts w:ascii="Times New Roman" w:hAnsi="Times New Roman" w:cs="Times New Roman"/>
          <w:i/>
          <w:iCs/>
          <w:sz w:val="24"/>
          <w:szCs w:val="24"/>
        </w:rPr>
        <w:t>niciun</w:t>
      </w:r>
      <w:r>
        <w:rPr>
          <w:rFonts w:ascii="Times New Roman" w:hAnsi="Times New Roman" w:cs="Times New Roman"/>
          <w:i/>
          <w:iCs/>
          <w:sz w:val="24"/>
          <w:szCs w:val="24"/>
        </w:rPr>
        <w:t xml:space="preserve"> obiect cu numele 'Pamant' creat!".</w:t>
      </w:r>
    </w:p>
    <w:p w:rsidR="005141D4" w:rsidRDefault="005141D4" w:rsidP="001F1E09">
      <w:pPr>
        <w:numPr>
          <w:ilvl w:val="1"/>
          <w:numId w:val="2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Dacă nu există </w:t>
      </w:r>
      <w:r w:rsidR="00426304">
        <w:rPr>
          <w:rFonts w:ascii="Times New Roman" w:hAnsi="Times New Roman" w:cs="Times New Roman"/>
          <w:sz w:val="24"/>
          <w:szCs w:val="24"/>
        </w:rPr>
        <w:t>niciun</w:t>
      </w:r>
      <w:r>
        <w:rPr>
          <w:rFonts w:ascii="Times New Roman" w:hAnsi="Times New Roman" w:cs="Times New Roman"/>
          <w:sz w:val="24"/>
          <w:szCs w:val="24"/>
        </w:rPr>
        <w:t xml:space="preserve"> plan creat atunci groupBox-ul poieni şi cel al pădurii este setat "diseable" (nu se poate crea o poieniţă sau o pădure).</w:t>
      </w:r>
    </w:p>
    <w:p w:rsidR="005141D4" w:rsidRDefault="005141D4" w:rsidP="001F1E09">
      <w:pPr>
        <w:numPr>
          <w:ilvl w:val="1"/>
          <w:numId w:val="2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valorile din câmpurile </w:t>
      </w:r>
      <w:r>
        <w:rPr>
          <w:rFonts w:ascii="Times New Roman" w:hAnsi="Times New Roman" w:cs="Times New Roman"/>
          <w:i/>
          <w:iCs/>
          <w:sz w:val="24"/>
          <w:szCs w:val="24"/>
        </w:rPr>
        <w:t>Lungime şi Lăţime</w:t>
      </w:r>
      <w:r>
        <w:rPr>
          <w:rFonts w:ascii="Times New Roman" w:hAnsi="Times New Roman" w:cs="Times New Roman"/>
          <w:sz w:val="24"/>
          <w:szCs w:val="24"/>
        </w:rPr>
        <w:t xml:space="preserve"> se vor limita între 300 şi 600 pentru a nu produce erori.</w:t>
      </w:r>
      <w:r>
        <w:rPr>
          <w:rFonts w:ascii="Times New Roman" w:hAnsi="Times New Roman" w:cs="Times New Roman"/>
          <w:sz w:val="24"/>
          <w:szCs w:val="24"/>
        </w:rPr>
        <w:br/>
      </w:r>
    </w:p>
    <w:p w:rsidR="00E338B7" w:rsidRDefault="00CF111D" w:rsidP="001F1E09">
      <w:pPr>
        <w:numPr>
          <w:ilvl w:val="0"/>
          <w:numId w:val="2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Poiană</w:t>
      </w:r>
      <w:r w:rsidR="005141D4">
        <w:rPr>
          <w:rFonts w:ascii="Times New Roman" w:hAnsi="Times New Roman" w:cs="Times New Roman"/>
          <w:b/>
          <w:bCs/>
          <w:sz w:val="24"/>
          <w:szCs w:val="24"/>
        </w:rPr>
        <w:br/>
      </w:r>
      <w:r w:rsidR="005141D4">
        <w:rPr>
          <w:rFonts w:ascii="Times New Roman" w:hAnsi="Times New Roman" w:cs="Times New Roman"/>
          <w:sz w:val="24"/>
          <w:szCs w:val="24"/>
        </w:rPr>
        <w:tab/>
        <w:t xml:space="preserve">La apăsarea butonului </w:t>
      </w:r>
      <w:r w:rsidR="005141D4">
        <w:rPr>
          <w:rFonts w:ascii="Times New Roman" w:hAnsi="Times New Roman" w:cs="Times New Roman"/>
          <w:i/>
          <w:iCs/>
          <w:sz w:val="24"/>
          <w:szCs w:val="24"/>
        </w:rPr>
        <w:t xml:space="preserve">Importă vertex selectat </w:t>
      </w:r>
      <w:r w:rsidR="005141D4">
        <w:rPr>
          <w:rFonts w:ascii="Times New Roman" w:hAnsi="Times New Roman" w:cs="Times New Roman"/>
          <w:sz w:val="24"/>
          <w:szCs w:val="24"/>
        </w:rPr>
        <w:t xml:space="preserve">se importă vertexul selectat din plan în </w:t>
      </w:r>
      <w:r w:rsidR="005141D4">
        <w:rPr>
          <w:rFonts w:ascii="Times New Roman" w:hAnsi="Times New Roman" w:cs="Times New Roman"/>
          <w:i/>
          <w:iCs/>
          <w:sz w:val="24"/>
          <w:szCs w:val="24"/>
        </w:rPr>
        <w:t>Câmp centru (vertex)</w:t>
      </w:r>
      <w:r w:rsidR="005141D4">
        <w:rPr>
          <w:rFonts w:ascii="Times New Roman" w:hAnsi="Times New Roman" w:cs="Times New Roman"/>
          <w:sz w:val="24"/>
          <w:szCs w:val="24"/>
        </w:rPr>
        <w:t>. Acesta reprezintă centrul cercului unde se va crea poiană.</w:t>
      </w:r>
      <w:r w:rsidR="005141D4">
        <w:rPr>
          <w:rFonts w:ascii="Times New Roman" w:hAnsi="Times New Roman" w:cs="Times New Roman"/>
          <w:sz w:val="24"/>
          <w:szCs w:val="24"/>
        </w:rPr>
        <w:br/>
      </w:r>
      <w:r w:rsidR="005141D4">
        <w:rPr>
          <w:rFonts w:ascii="Times New Roman" w:hAnsi="Times New Roman" w:cs="Times New Roman"/>
          <w:b/>
          <w:bCs/>
          <w:sz w:val="24"/>
          <w:szCs w:val="24"/>
        </w:rPr>
        <w:tab/>
      </w:r>
      <w:r w:rsidR="005141D4">
        <w:rPr>
          <w:rFonts w:ascii="Times New Roman" w:hAnsi="Times New Roman" w:cs="Times New Roman"/>
          <w:sz w:val="24"/>
          <w:szCs w:val="24"/>
        </w:rPr>
        <w:t xml:space="preserve">În </w:t>
      </w:r>
      <w:r w:rsidR="005141D4">
        <w:rPr>
          <w:rFonts w:ascii="Times New Roman" w:hAnsi="Times New Roman" w:cs="Times New Roman"/>
          <w:i/>
          <w:iCs/>
          <w:sz w:val="24"/>
          <w:szCs w:val="24"/>
        </w:rPr>
        <w:t xml:space="preserve">Câmp rază </w:t>
      </w:r>
      <w:r w:rsidR="005141D4">
        <w:rPr>
          <w:rFonts w:ascii="Times New Roman" w:hAnsi="Times New Roman" w:cs="Times New Roman"/>
          <w:sz w:val="24"/>
          <w:szCs w:val="24"/>
        </w:rPr>
        <w:t>se introduce lungimea razei pe care se va genera pornită.</w:t>
      </w:r>
      <w:r w:rsidR="005141D4">
        <w:rPr>
          <w:rFonts w:ascii="Times New Roman" w:hAnsi="Times New Roman" w:cs="Times New Roman"/>
          <w:sz w:val="24"/>
          <w:szCs w:val="24"/>
        </w:rPr>
        <w:br/>
      </w:r>
      <w:r w:rsidR="005141D4">
        <w:rPr>
          <w:rFonts w:ascii="Times New Roman" w:hAnsi="Times New Roman" w:cs="Times New Roman"/>
          <w:sz w:val="24"/>
          <w:szCs w:val="24"/>
        </w:rPr>
        <w:tab/>
        <w:t xml:space="preserve">În câmpurile </w:t>
      </w:r>
      <w:r w:rsidR="005141D4">
        <w:rPr>
          <w:rFonts w:ascii="Times New Roman" w:hAnsi="Times New Roman" w:cs="Times New Roman"/>
          <w:i/>
          <w:iCs/>
          <w:sz w:val="24"/>
          <w:szCs w:val="24"/>
        </w:rPr>
        <w:t>Floare albă, Floare portocalie</w:t>
      </w:r>
      <w:r w:rsidR="005141D4">
        <w:rPr>
          <w:rFonts w:ascii="Times New Roman" w:hAnsi="Times New Roman" w:cs="Times New Roman"/>
          <w:sz w:val="24"/>
          <w:szCs w:val="24"/>
        </w:rPr>
        <w:t xml:space="preserve"> şi </w:t>
      </w:r>
      <w:r w:rsidR="005141D4">
        <w:rPr>
          <w:rFonts w:ascii="Times New Roman" w:hAnsi="Times New Roman" w:cs="Times New Roman"/>
          <w:i/>
          <w:iCs/>
          <w:sz w:val="24"/>
          <w:szCs w:val="24"/>
        </w:rPr>
        <w:t>Floare roşie</w:t>
      </w:r>
      <w:r w:rsidR="005141D4">
        <w:rPr>
          <w:rFonts w:ascii="Times New Roman" w:hAnsi="Times New Roman" w:cs="Times New Roman"/>
          <w:sz w:val="24"/>
          <w:szCs w:val="24"/>
        </w:rPr>
        <w:t xml:space="preserve"> se introduc procentele de flori ce se vor genera.</w:t>
      </w:r>
    </w:p>
    <w:p w:rsidR="00E338B7" w:rsidRDefault="00E338B7" w:rsidP="00E338B7">
      <w:pPr>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5141D4">
        <w:rPr>
          <w:rFonts w:ascii="Times New Roman" w:hAnsi="Times New Roman" w:cs="Times New Roman"/>
          <w:sz w:val="24"/>
          <w:szCs w:val="24"/>
        </w:rPr>
        <w:t xml:space="preserve">În câmpul </w:t>
      </w:r>
      <w:r w:rsidR="005141D4">
        <w:rPr>
          <w:rFonts w:ascii="Times New Roman" w:hAnsi="Times New Roman" w:cs="Times New Roman"/>
          <w:i/>
          <w:iCs/>
          <w:sz w:val="24"/>
          <w:szCs w:val="24"/>
        </w:rPr>
        <w:t>Densitate</w:t>
      </w:r>
      <w:r w:rsidR="005141D4">
        <w:rPr>
          <w:rFonts w:ascii="Times New Roman" w:hAnsi="Times New Roman" w:cs="Times New Roman"/>
          <w:sz w:val="24"/>
          <w:szCs w:val="24"/>
        </w:rPr>
        <w:t xml:space="preserve"> din Layoutul florilor se va introduce numărul de flori ce vor fi generate.</w:t>
      </w:r>
      <w:r w:rsidR="005141D4">
        <w:rPr>
          <w:rFonts w:ascii="Times New Roman" w:hAnsi="Times New Roman" w:cs="Times New Roman"/>
          <w:sz w:val="24"/>
          <w:szCs w:val="24"/>
        </w:rPr>
        <w:br/>
      </w:r>
      <w:r w:rsidR="005141D4">
        <w:rPr>
          <w:rFonts w:ascii="Times New Roman" w:hAnsi="Times New Roman" w:cs="Times New Roman"/>
          <w:sz w:val="24"/>
          <w:szCs w:val="24"/>
        </w:rPr>
        <w:tab/>
        <w:t xml:space="preserve">În câmpul </w:t>
      </w:r>
      <w:r w:rsidR="005141D4">
        <w:rPr>
          <w:rFonts w:ascii="Times New Roman" w:hAnsi="Times New Roman" w:cs="Times New Roman"/>
          <w:i/>
          <w:iCs/>
          <w:sz w:val="24"/>
          <w:szCs w:val="24"/>
        </w:rPr>
        <w:t>Densitate</w:t>
      </w:r>
      <w:r w:rsidR="005141D4">
        <w:rPr>
          <w:rFonts w:ascii="Times New Roman" w:hAnsi="Times New Roman" w:cs="Times New Roman"/>
          <w:sz w:val="24"/>
          <w:szCs w:val="24"/>
        </w:rPr>
        <w:t xml:space="preserve"> din Layoutul Iarbă se introduce densitatea ierbii ce va fi generată.</w:t>
      </w:r>
      <w:r w:rsidR="005141D4">
        <w:rPr>
          <w:rFonts w:ascii="Times New Roman" w:hAnsi="Times New Roman" w:cs="Times New Roman"/>
          <w:sz w:val="24"/>
          <w:szCs w:val="24"/>
        </w:rPr>
        <w:br/>
      </w:r>
      <w:r w:rsidR="005141D4">
        <w:rPr>
          <w:rFonts w:ascii="Times New Roman" w:hAnsi="Times New Roman" w:cs="Times New Roman"/>
          <w:sz w:val="24"/>
          <w:szCs w:val="24"/>
        </w:rPr>
        <w:tab/>
        <w:t xml:space="preserve">În câmpul </w:t>
      </w:r>
      <w:r w:rsidR="005141D4">
        <w:rPr>
          <w:rFonts w:ascii="Times New Roman" w:hAnsi="Times New Roman" w:cs="Times New Roman"/>
          <w:i/>
          <w:iCs/>
          <w:sz w:val="24"/>
          <w:szCs w:val="24"/>
        </w:rPr>
        <w:t xml:space="preserve">Piatră mică </w:t>
      </w:r>
      <w:r w:rsidR="005141D4">
        <w:rPr>
          <w:rFonts w:ascii="Times New Roman" w:hAnsi="Times New Roman" w:cs="Times New Roman"/>
          <w:sz w:val="24"/>
          <w:szCs w:val="24"/>
        </w:rPr>
        <w:t>se introduce densitatea pietrelor mici ce vor fi generate.</w:t>
      </w:r>
      <w:r w:rsidR="005141D4">
        <w:rPr>
          <w:rFonts w:ascii="Times New Roman" w:hAnsi="Times New Roman" w:cs="Times New Roman"/>
          <w:sz w:val="24"/>
          <w:szCs w:val="24"/>
        </w:rPr>
        <w:br/>
      </w:r>
      <w:r w:rsidR="005141D4">
        <w:rPr>
          <w:rFonts w:ascii="Times New Roman" w:hAnsi="Times New Roman" w:cs="Times New Roman"/>
          <w:sz w:val="24"/>
          <w:szCs w:val="24"/>
        </w:rPr>
        <w:lastRenderedPageBreak/>
        <w:tab/>
        <w:t xml:space="preserve">În câmpul </w:t>
      </w:r>
      <w:r w:rsidR="005141D4">
        <w:rPr>
          <w:rFonts w:ascii="Times New Roman" w:hAnsi="Times New Roman" w:cs="Times New Roman"/>
          <w:i/>
          <w:iCs/>
          <w:sz w:val="24"/>
          <w:szCs w:val="24"/>
        </w:rPr>
        <w:t xml:space="preserve">Piatră mare </w:t>
      </w:r>
      <w:r w:rsidR="005141D4">
        <w:rPr>
          <w:rFonts w:ascii="Times New Roman" w:hAnsi="Times New Roman" w:cs="Times New Roman"/>
          <w:sz w:val="24"/>
          <w:szCs w:val="24"/>
        </w:rPr>
        <w:t xml:space="preserve">se introduce densitatea pietrelor mari ce vor fi generate. </w:t>
      </w:r>
      <w:r w:rsidR="005141D4">
        <w:rPr>
          <w:rFonts w:ascii="Times New Roman" w:hAnsi="Times New Roman" w:cs="Times New Roman"/>
          <w:sz w:val="24"/>
          <w:szCs w:val="24"/>
        </w:rPr>
        <w:br/>
      </w:r>
      <w:r w:rsidR="005141D4">
        <w:rPr>
          <w:rFonts w:ascii="Times New Roman" w:hAnsi="Times New Roman" w:cs="Times New Roman"/>
          <w:sz w:val="24"/>
          <w:szCs w:val="24"/>
        </w:rPr>
        <w:tab/>
        <w:t xml:space="preserve">La apăsarea butonului </w:t>
      </w:r>
      <w:r w:rsidR="005141D4">
        <w:rPr>
          <w:rFonts w:ascii="Times New Roman" w:hAnsi="Times New Roman" w:cs="Times New Roman"/>
          <w:i/>
          <w:iCs/>
          <w:sz w:val="24"/>
          <w:szCs w:val="24"/>
        </w:rPr>
        <w:t xml:space="preserve">Generare poiană </w:t>
      </w:r>
      <w:r w:rsidR="005141D4">
        <w:rPr>
          <w:rFonts w:ascii="Times New Roman" w:hAnsi="Times New Roman" w:cs="Times New Roman"/>
          <w:sz w:val="24"/>
          <w:szCs w:val="24"/>
        </w:rPr>
        <w:t xml:space="preserve"> se va genera o poiană pe o rază introdusă în câmpul </w:t>
      </w:r>
      <w:r w:rsidR="005141D4">
        <w:rPr>
          <w:rFonts w:ascii="Times New Roman" w:hAnsi="Times New Roman" w:cs="Times New Roman"/>
          <w:i/>
          <w:iCs/>
          <w:sz w:val="24"/>
          <w:szCs w:val="24"/>
        </w:rPr>
        <w:t>Câmp rază</w:t>
      </w:r>
      <w:r w:rsidR="005141D4">
        <w:rPr>
          <w:rFonts w:ascii="Times New Roman" w:hAnsi="Times New Roman" w:cs="Times New Roman"/>
          <w:sz w:val="24"/>
          <w:szCs w:val="24"/>
        </w:rPr>
        <w:t xml:space="preserve"> cu centrul în vertexul introdus în câmpul </w:t>
      </w:r>
      <w:r w:rsidR="005141D4">
        <w:rPr>
          <w:rFonts w:ascii="Times New Roman" w:hAnsi="Times New Roman" w:cs="Times New Roman"/>
          <w:i/>
          <w:iCs/>
          <w:sz w:val="24"/>
          <w:szCs w:val="24"/>
        </w:rPr>
        <w:t>Câmp centru (vertex)</w:t>
      </w:r>
      <w:r w:rsidR="005141D4">
        <w:rPr>
          <w:rFonts w:ascii="Times New Roman" w:hAnsi="Times New Roman" w:cs="Times New Roman"/>
          <w:sz w:val="24"/>
          <w:szCs w:val="24"/>
        </w:rPr>
        <w:t xml:space="preserve"> şi se va adăuga numele poieni în listă.</w:t>
      </w:r>
    </w:p>
    <w:p w:rsidR="00E338B7" w:rsidRDefault="00E338B7" w:rsidP="00E338B7">
      <w:pPr>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5141D4">
        <w:rPr>
          <w:rFonts w:ascii="Times New Roman" w:hAnsi="Times New Roman" w:cs="Times New Roman"/>
          <w:sz w:val="24"/>
          <w:szCs w:val="24"/>
        </w:rPr>
        <w:t xml:space="preserve">La apăsarea butonului </w:t>
      </w:r>
      <w:r w:rsidR="005141D4">
        <w:rPr>
          <w:rFonts w:ascii="Times New Roman" w:hAnsi="Times New Roman" w:cs="Times New Roman"/>
          <w:i/>
          <w:iCs/>
          <w:sz w:val="24"/>
          <w:szCs w:val="24"/>
        </w:rPr>
        <w:t>Selectează Poiană</w:t>
      </w:r>
      <w:r w:rsidR="005141D4">
        <w:rPr>
          <w:rFonts w:ascii="Times New Roman" w:hAnsi="Times New Roman" w:cs="Times New Roman"/>
          <w:sz w:val="24"/>
          <w:szCs w:val="24"/>
        </w:rPr>
        <w:t xml:space="preserve"> se va selecta în spaţiu de lucru poiană ce este selectată în listă.</w:t>
      </w:r>
    </w:p>
    <w:p w:rsidR="00E338B7" w:rsidRDefault="00E338B7" w:rsidP="00E338B7">
      <w:pPr>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5141D4">
        <w:rPr>
          <w:rFonts w:ascii="Times New Roman" w:hAnsi="Times New Roman" w:cs="Times New Roman"/>
          <w:sz w:val="24"/>
          <w:szCs w:val="24"/>
        </w:rPr>
        <w:t xml:space="preserve">La apăsarea butonului </w:t>
      </w:r>
      <w:r w:rsidR="005141D4">
        <w:rPr>
          <w:rFonts w:ascii="Times New Roman" w:hAnsi="Times New Roman" w:cs="Times New Roman"/>
          <w:i/>
          <w:iCs/>
          <w:sz w:val="24"/>
          <w:szCs w:val="24"/>
        </w:rPr>
        <w:t xml:space="preserve">Şterge poiană selectată </w:t>
      </w:r>
      <w:r w:rsidR="005141D4">
        <w:rPr>
          <w:rFonts w:ascii="Times New Roman" w:hAnsi="Times New Roman" w:cs="Times New Roman"/>
          <w:sz w:val="24"/>
          <w:szCs w:val="24"/>
        </w:rPr>
        <w:t>se va şterge din spaţiul de lucru şi din lista poiană selectată în listă.</w:t>
      </w:r>
    </w:p>
    <w:p w:rsidR="00E338B7" w:rsidRDefault="00E338B7" w:rsidP="00E338B7">
      <w:pPr>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5141D4">
        <w:rPr>
          <w:rFonts w:ascii="Times New Roman" w:hAnsi="Times New Roman" w:cs="Times New Roman"/>
          <w:sz w:val="24"/>
          <w:szCs w:val="24"/>
        </w:rPr>
        <w:t xml:space="preserve">La apăsarea butonului </w:t>
      </w:r>
      <w:r w:rsidR="005141D4">
        <w:rPr>
          <w:rFonts w:ascii="Times New Roman" w:hAnsi="Times New Roman" w:cs="Times New Roman"/>
          <w:i/>
          <w:iCs/>
          <w:sz w:val="24"/>
          <w:szCs w:val="24"/>
        </w:rPr>
        <w:t xml:space="preserve">Şterge toate poienile </w:t>
      </w:r>
      <w:r w:rsidR="005141D4">
        <w:rPr>
          <w:rFonts w:ascii="Times New Roman" w:hAnsi="Times New Roman" w:cs="Times New Roman"/>
          <w:sz w:val="24"/>
          <w:szCs w:val="24"/>
        </w:rPr>
        <w:t>se vor şterge din spaţiul de lucru şi din lista toate poienile create.</w:t>
      </w:r>
    </w:p>
    <w:p w:rsidR="005141D4" w:rsidRDefault="005141D4" w:rsidP="00E338B7">
      <w:pPr>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Reguli:</w:t>
      </w:r>
    </w:p>
    <w:p w:rsidR="005141D4" w:rsidRDefault="005141D4" w:rsidP="001F1E09">
      <w:pPr>
        <w:numPr>
          <w:ilvl w:val="2"/>
          <w:numId w:val="22"/>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Dacă suma introdusă în câmpurile </w:t>
      </w:r>
      <w:r>
        <w:rPr>
          <w:rFonts w:ascii="Times New Roman" w:hAnsi="Times New Roman" w:cs="Times New Roman"/>
          <w:i/>
          <w:iCs/>
          <w:sz w:val="24"/>
          <w:szCs w:val="24"/>
        </w:rPr>
        <w:t xml:space="preserve">Floare albă, Floare portocalie </w:t>
      </w:r>
      <w:r>
        <w:rPr>
          <w:rFonts w:ascii="Times New Roman" w:hAnsi="Times New Roman" w:cs="Times New Roman"/>
          <w:sz w:val="24"/>
          <w:szCs w:val="24"/>
        </w:rPr>
        <w:t xml:space="preserve">şi </w:t>
      </w:r>
      <w:r>
        <w:rPr>
          <w:rFonts w:ascii="Times New Roman" w:hAnsi="Times New Roman" w:cs="Times New Roman"/>
          <w:i/>
          <w:iCs/>
          <w:sz w:val="24"/>
          <w:szCs w:val="24"/>
        </w:rPr>
        <w:t>Floare roşie</w:t>
      </w:r>
      <w:r>
        <w:rPr>
          <w:rFonts w:ascii="Times New Roman" w:hAnsi="Times New Roman" w:cs="Times New Roman"/>
          <w:sz w:val="24"/>
          <w:szCs w:val="24"/>
        </w:rPr>
        <w:t xml:space="preserve"> este diferită de 100 atunci se va recalcula</w:t>
      </w:r>
      <w:r w:rsidR="00DB426D">
        <w:rPr>
          <w:rFonts w:ascii="Times New Roman" w:hAnsi="Times New Roman" w:cs="Times New Roman"/>
          <w:sz w:val="24"/>
          <w:szCs w:val="24"/>
        </w:rPr>
        <w:t>,</w:t>
      </w:r>
      <w:r>
        <w:rPr>
          <w:rFonts w:ascii="Times New Roman" w:hAnsi="Times New Roman" w:cs="Times New Roman"/>
          <w:sz w:val="24"/>
          <w:szCs w:val="24"/>
        </w:rPr>
        <w:t xml:space="preserve"> iar diferenţa se va adăuga la ultimul câmp </w:t>
      </w:r>
      <w:r>
        <w:rPr>
          <w:rFonts w:ascii="Times New Roman" w:hAnsi="Times New Roman" w:cs="Times New Roman"/>
          <w:i/>
          <w:iCs/>
          <w:sz w:val="24"/>
          <w:szCs w:val="24"/>
        </w:rPr>
        <w:t>Floare roşie.</w:t>
      </w:r>
    </w:p>
    <w:p w:rsidR="005141D4" w:rsidRDefault="005141D4" w:rsidP="001F1E09">
      <w:pPr>
        <w:numPr>
          <w:ilvl w:val="2"/>
          <w:numId w:val="22"/>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Dacă se apasă butonul </w:t>
      </w:r>
      <w:r>
        <w:rPr>
          <w:rFonts w:ascii="Times New Roman" w:hAnsi="Times New Roman" w:cs="Times New Roman"/>
          <w:i/>
          <w:iCs/>
          <w:sz w:val="24"/>
          <w:szCs w:val="24"/>
        </w:rPr>
        <w:t xml:space="preserve">Importă vertex selectat </w:t>
      </w:r>
      <w:r>
        <w:rPr>
          <w:rFonts w:ascii="Times New Roman" w:hAnsi="Times New Roman" w:cs="Times New Roman"/>
          <w:sz w:val="24"/>
          <w:szCs w:val="24"/>
        </w:rPr>
        <w:t xml:space="preserve">şi nu este selectat măcar un vertex din plan, atunci se va afişa un mesaj de eroare cu textul: </w:t>
      </w:r>
      <w:r>
        <w:rPr>
          <w:rFonts w:ascii="Times New Roman" w:hAnsi="Times New Roman" w:cs="Times New Roman"/>
          <w:i/>
          <w:iCs/>
          <w:sz w:val="24"/>
          <w:szCs w:val="24"/>
        </w:rPr>
        <w:t>"Selectaţi un vertex pentru a fi importat!".</w:t>
      </w:r>
    </w:p>
    <w:p w:rsidR="005141D4" w:rsidRDefault="005141D4" w:rsidP="001F1E09">
      <w:pPr>
        <w:numPr>
          <w:ilvl w:val="2"/>
          <w:numId w:val="2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Dacă densitatea ierbii, densitatea florilor, numărul pietrelor mici şi cel al pietrelor mari este 0, atunci nu se va genera nimic.</w:t>
      </w:r>
    </w:p>
    <w:p w:rsidR="005141D4" w:rsidRDefault="005141D4" w:rsidP="001F1E09">
      <w:pPr>
        <w:numPr>
          <w:ilvl w:val="2"/>
          <w:numId w:val="2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Dacă există cel puţin o poiană, atunci Layoutul Pământ se va seta indisponibil.</w:t>
      </w:r>
    </w:p>
    <w:p w:rsidR="005141D4" w:rsidRDefault="005141D4" w:rsidP="001F1E09">
      <w:pPr>
        <w:numPr>
          <w:ilvl w:val="2"/>
          <w:numId w:val="22"/>
        </w:num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Dacă se apăsă butonul </w:t>
      </w:r>
      <w:r>
        <w:rPr>
          <w:rFonts w:ascii="Times New Roman" w:hAnsi="Times New Roman" w:cs="Times New Roman"/>
          <w:i/>
          <w:iCs/>
          <w:sz w:val="24"/>
          <w:szCs w:val="24"/>
        </w:rPr>
        <w:t>Şterge toate poienile</w:t>
      </w:r>
      <w:r>
        <w:rPr>
          <w:rFonts w:ascii="Times New Roman" w:hAnsi="Times New Roman" w:cs="Times New Roman"/>
          <w:sz w:val="24"/>
          <w:szCs w:val="24"/>
        </w:rPr>
        <w:t xml:space="preserve"> atunci se va afişa un mesaj de tip </w:t>
      </w:r>
      <w:r>
        <w:rPr>
          <w:rFonts w:ascii="Times New Roman" w:hAnsi="Times New Roman" w:cs="Times New Roman"/>
          <w:i/>
          <w:iCs/>
          <w:sz w:val="24"/>
          <w:szCs w:val="24"/>
        </w:rPr>
        <w:t>Yes/No</w:t>
      </w:r>
      <w:r>
        <w:rPr>
          <w:rFonts w:ascii="Times New Roman" w:hAnsi="Times New Roman" w:cs="Times New Roman"/>
          <w:sz w:val="24"/>
          <w:szCs w:val="24"/>
        </w:rPr>
        <w:t xml:space="preserve"> cu textul: "</w:t>
      </w:r>
      <w:r>
        <w:rPr>
          <w:rFonts w:ascii="Times New Roman" w:hAnsi="Times New Roman" w:cs="Times New Roman"/>
          <w:i/>
          <w:iCs/>
          <w:sz w:val="24"/>
          <w:szCs w:val="24"/>
        </w:rPr>
        <w:t>Sunteţi sigur că doriţi să ştergeţi toate poienile?".</w:t>
      </w:r>
      <w:r>
        <w:rPr>
          <w:rFonts w:ascii="Times New Roman" w:hAnsi="Times New Roman" w:cs="Times New Roman"/>
          <w:i/>
          <w:iCs/>
          <w:sz w:val="24"/>
          <w:szCs w:val="24"/>
        </w:rPr>
        <w:br/>
      </w:r>
    </w:p>
    <w:p w:rsidR="00E338B7" w:rsidRDefault="00CF111D" w:rsidP="001F1E09">
      <w:pPr>
        <w:numPr>
          <w:ilvl w:val="0"/>
          <w:numId w:val="2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Pădure</w:t>
      </w:r>
      <w:r w:rsidR="005141D4">
        <w:rPr>
          <w:rFonts w:ascii="Times New Roman" w:hAnsi="Times New Roman" w:cs="Times New Roman"/>
          <w:b/>
          <w:bCs/>
          <w:sz w:val="24"/>
          <w:szCs w:val="24"/>
        </w:rPr>
        <w:br/>
      </w:r>
      <w:r w:rsidR="005141D4">
        <w:rPr>
          <w:rFonts w:ascii="Times New Roman" w:hAnsi="Times New Roman" w:cs="Times New Roman"/>
          <w:sz w:val="24"/>
          <w:szCs w:val="24"/>
        </w:rPr>
        <w:tab/>
        <w:t xml:space="preserve">În câmpurile </w:t>
      </w:r>
      <w:r w:rsidR="005141D4">
        <w:rPr>
          <w:rFonts w:ascii="Times New Roman" w:hAnsi="Times New Roman" w:cs="Times New Roman"/>
          <w:i/>
          <w:iCs/>
          <w:sz w:val="24"/>
          <w:szCs w:val="24"/>
        </w:rPr>
        <w:t>Copac cu frunze verzi</w:t>
      </w:r>
      <w:r w:rsidR="005141D4">
        <w:rPr>
          <w:rFonts w:ascii="Times New Roman" w:hAnsi="Times New Roman" w:cs="Times New Roman"/>
          <w:sz w:val="24"/>
          <w:szCs w:val="24"/>
        </w:rPr>
        <w:t xml:space="preserve"> şi </w:t>
      </w:r>
      <w:r w:rsidR="005141D4">
        <w:rPr>
          <w:rFonts w:ascii="Times New Roman" w:hAnsi="Times New Roman" w:cs="Times New Roman"/>
          <w:i/>
          <w:iCs/>
          <w:sz w:val="24"/>
          <w:szCs w:val="24"/>
        </w:rPr>
        <w:t>Copac cu frunze galbene</w:t>
      </w:r>
      <w:r w:rsidR="005141D4">
        <w:rPr>
          <w:rFonts w:ascii="Times New Roman" w:hAnsi="Times New Roman" w:cs="Times New Roman"/>
          <w:sz w:val="24"/>
          <w:szCs w:val="24"/>
        </w:rPr>
        <w:t xml:space="preserve"> se introduc procentele copacilor ce vor fi generaţi. </w:t>
      </w:r>
    </w:p>
    <w:p w:rsidR="005141D4" w:rsidRPr="00E338B7" w:rsidRDefault="00E338B7" w:rsidP="00E338B7">
      <w:pPr>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5141D4" w:rsidRPr="00E338B7">
        <w:rPr>
          <w:rFonts w:ascii="Times New Roman" w:hAnsi="Times New Roman" w:cs="Times New Roman"/>
          <w:sz w:val="24"/>
          <w:szCs w:val="24"/>
        </w:rPr>
        <w:t xml:space="preserve">La apăsarea butonului </w:t>
      </w:r>
      <w:r w:rsidR="005141D4" w:rsidRPr="00E338B7">
        <w:rPr>
          <w:rFonts w:ascii="Times New Roman" w:hAnsi="Times New Roman" w:cs="Times New Roman"/>
          <w:i/>
          <w:iCs/>
          <w:sz w:val="24"/>
          <w:szCs w:val="24"/>
        </w:rPr>
        <w:t>Generare pădure</w:t>
      </w:r>
      <w:r w:rsidR="005141D4" w:rsidRPr="00E338B7">
        <w:rPr>
          <w:rFonts w:ascii="Times New Roman" w:hAnsi="Times New Roman" w:cs="Times New Roman"/>
          <w:sz w:val="24"/>
          <w:szCs w:val="24"/>
        </w:rPr>
        <w:t xml:space="preserve"> se va genera pădurea pe poziţiile libere din planul pământului, fără a se suprapune cu poiana sau poienile create.</w:t>
      </w:r>
      <w:r w:rsidR="005141D4" w:rsidRPr="00E338B7">
        <w:rPr>
          <w:rFonts w:ascii="Times New Roman" w:hAnsi="Times New Roman" w:cs="Times New Roman"/>
          <w:sz w:val="24"/>
          <w:szCs w:val="24"/>
        </w:rPr>
        <w:tab/>
      </w:r>
      <w:r w:rsidR="005141D4" w:rsidRPr="00E338B7">
        <w:rPr>
          <w:rFonts w:ascii="Times New Roman" w:hAnsi="Times New Roman" w:cs="Times New Roman"/>
          <w:sz w:val="24"/>
          <w:szCs w:val="24"/>
        </w:rPr>
        <w:br/>
      </w:r>
      <w:r w:rsidR="005141D4" w:rsidRPr="00E338B7">
        <w:rPr>
          <w:rFonts w:ascii="Times New Roman" w:hAnsi="Times New Roman" w:cs="Times New Roman"/>
          <w:sz w:val="24"/>
          <w:szCs w:val="24"/>
        </w:rPr>
        <w:tab/>
        <w:t xml:space="preserve">La apăsarea butonului </w:t>
      </w:r>
      <w:r w:rsidR="005141D4" w:rsidRPr="00E338B7">
        <w:rPr>
          <w:rFonts w:ascii="Times New Roman" w:hAnsi="Times New Roman" w:cs="Times New Roman"/>
          <w:i/>
          <w:iCs/>
          <w:sz w:val="24"/>
          <w:szCs w:val="24"/>
        </w:rPr>
        <w:t>Şterge Pădure</w:t>
      </w:r>
      <w:r w:rsidR="005141D4" w:rsidRPr="00E338B7">
        <w:rPr>
          <w:rFonts w:ascii="Times New Roman" w:hAnsi="Times New Roman" w:cs="Times New Roman"/>
          <w:sz w:val="24"/>
          <w:szCs w:val="24"/>
        </w:rPr>
        <w:t xml:space="preserve"> se va şterge pădu</w:t>
      </w:r>
      <w:r>
        <w:rPr>
          <w:rFonts w:ascii="Times New Roman" w:hAnsi="Times New Roman" w:cs="Times New Roman"/>
          <w:sz w:val="24"/>
          <w:szCs w:val="24"/>
        </w:rPr>
        <w:t>rea creată dacă aceasta există.</w:t>
      </w:r>
      <w:r w:rsidR="005141D4" w:rsidRPr="00E338B7">
        <w:rPr>
          <w:rFonts w:ascii="Times New Roman" w:hAnsi="Times New Roman" w:cs="Times New Roman"/>
          <w:sz w:val="24"/>
          <w:szCs w:val="24"/>
        </w:rPr>
        <w:br/>
        <w:t>Reguli:</w:t>
      </w:r>
    </w:p>
    <w:p w:rsidR="005141D4" w:rsidRDefault="005141D4" w:rsidP="001F1E09">
      <w:pPr>
        <w:numPr>
          <w:ilvl w:val="1"/>
          <w:numId w:val="2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Dacă se apasă butonul </w:t>
      </w:r>
      <w:r>
        <w:rPr>
          <w:rFonts w:ascii="Times New Roman" w:hAnsi="Times New Roman" w:cs="Times New Roman"/>
          <w:i/>
          <w:iCs/>
          <w:sz w:val="24"/>
          <w:szCs w:val="24"/>
        </w:rPr>
        <w:t xml:space="preserve">Generare Pădure </w:t>
      </w:r>
      <w:r>
        <w:rPr>
          <w:rFonts w:ascii="Times New Roman" w:hAnsi="Times New Roman" w:cs="Times New Roman"/>
          <w:sz w:val="24"/>
          <w:szCs w:val="24"/>
        </w:rPr>
        <w:t>atunci se vor verifica condiţiile:</w:t>
      </w:r>
    </w:p>
    <w:p w:rsidR="005141D4" w:rsidRDefault="005141D4" w:rsidP="001F1E09">
      <w:pPr>
        <w:numPr>
          <w:ilvl w:val="3"/>
          <w:numId w:val="2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Dacă Layoutul Pământ este activ atunci acesta va deveni inactiv.</w:t>
      </w:r>
    </w:p>
    <w:p w:rsidR="005141D4" w:rsidRDefault="005141D4" w:rsidP="001F1E09">
      <w:pPr>
        <w:numPr>
          <w:ilvl w:val="3"/>
          <w:numId w:val="2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Dacă Layoutul Poiană este activ atunci şi acesta va deveni inactiv.</w:t>
      </w:r>
    </w:p>
    <w:p w:rsidR="005141D4" w:rsidRDefault="005141D4" w:rsidP="001F1E09">
      <w:pPr>
        <w:numPr>
          <w:ilvl w:val="3"/>
          <w:numId w:val="22"/>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Butonul </w:t>
      </w:r>
      <w:r>
        <w:rPr>
          <w:rFonts w:ascii="Times New Roman" w:hAnsi="Times New Roman" w:cs="Times New Roman"/>
          <w:i/>
          <w:iCs/>
          <w:sz w:val="24"/>
          <w:szCs w:val="24"/>
        </w:rPr>
        <w:t xml:space="preserve">Generare Pădure </w:t>
      </w:r>
      <w:r>
        <w:rPr>
          <w:rFonts w:ascii="Times New Roman" w:hAnsi="Times New Roman" w:cs="Times New Roman"/>
          <w:sz w:val="24"/>
          <w:szCs w:val="24"/>
        </w:rPr>
        <w:t>va deveni şi el la rândul lui inactiv.</w:t>
      </w:r>
    </w:p>
    <w:p w:rsidR="005141D4" w:rsidRPr="00E749AB" w:rsidRDefault="005141D4" w:rsidP="001F1E09">
      <w:pPr>
        <w:numPr>
          <w:ilvl w:val="2"/>
          <w:numId w:val="22"/>
        </w:num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sz w:val="24"/>
          <w:szCs w:val="24"/>
        </w:rPr>
        <w:t xml:space="preserve">Dacă se apasă butonul </w:t>
      </w:r>
      <w:r>
        <w:rPr>
          <w:rFonts w:ascii="Times New Roman" w:hAnsi="Times New Roman" w:cs="Times New Roman"/>
          <w:i/>
          <w:iCs/>
          <w:sz w:val="24"/>
          <w:szCs w:val="24"/>
        </w:rPr>
        <w:t>Şterge Pădure</w:t>
      </w:r>
      <w:r>
        <w:rPr>
          <w:rFonts w:ascii="Times New Roman" w:hAnsi="Times New Roman" w:cs="Times New Roman"/>
          <w:sz w:val="24"/>
          <w:szCs w:val="24"/>
        </w:rPr>
        <w:t xml:space="preserve">, înainte să se şteargă pădurea se va afişa un mesaj de tip </w:t>
      </w:r>
      <w:r>
        <w:rPr>
          <w:rFonts w:ascii="Times New Roman" w:hAnsi="Times New Roman" w:cs="Times New Roman"/>
          <w:i/>
          <w:iCs/>
          <w:sz w:val="24"/>
          <w:szCs w:val="24"/>
        </w:rPr>
        <w:t>Yes/No</w:t>
      </w:r>
      <w:r>
        <w:rPr>
          <w:rFonts w:ascii="Times New Roman" w:hAnsi="Times New Roman" w:cs="Times New Roman"/>
          <w:sz w:val="24"/>
          <w:szCs w:val="24"/>
        </w:rPr>
        <w:t xml:space="preserve"> cu textul: </w:t>
      </w:r>
      <w:r>
        <w:rPr>
          <w:rFonts w:ascii="Times New Roman" w:hAnsi="Times New Roman" w:cs="Times New Roman"/>
          <w:i/>
          <w:iCs/>
          <w:sz w:val="24"/>
          <w:szCs w:val="24"/>
        </w:rPr>
        <w:t>"Sunteţi sigur că doriţi să ştergeţi pădurea existenta?".</w:t>
      </w:r>
    </w:p>
    <w:p w:rsidR="005141D4" w:rsidRDefault="005141D4" w:rsidP="005141D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La apăsarea butonului </w:t>
      </w:r>
      <w:r>
        <w:rPr>
          <w:rFonts w:ascii="Times New Roman" w:hAnsi="Times New Roman" w:cs="Times New Roman"/>
          <w:i/>
          <w:iCs/>
          <w:sz w:val="24"/>
          <w:szCs w:val="24"/>
        </w:rPr>
        <w:t>Cancel</w:t>
      </w:r>
      <w:r>
        <w:rPr>
          <w:rFonts w:ascii="Times New Roman" w:hAnsi="Times New Roman" w:cs="Times New Roman"/>
          <w:sz w:val="24"/>
          <w:szCs w:val="24"/>
        </w:rPr>
        <w:t xml:space="preserve"> se va închide Plugin-ul "Creare Mediu". Funcţia butonului este creată în PyQt4.</w:t>
      </w:r>
    </w:p>
    <w:p w:rsidR="005141D4" w:rsidRDefault="005141D4" w:rsidP="005141D4">
      <w:pPr>
        <w:autoSpaceDE w:val="0"/>
        <w:autoSpaceDN w:val="0"/>
        <w:adjustRightInd w:val="0"/>
        <w:spacing w:after="0" w:line="360" w:lineRule="auto"/>
        <w:jc w:val="both"/>
        <w:rPr>
          <w:rFonts w:ascii="Times New Roman" w:hAnsi="Times New Roman" w:cs="Times New Roman"/>
          <w:sz w:val="24"/>
          <w:szCs w:val="24"/>
        </w:rPr>
      </w:pPr>
    </w:p>
    <w:p w:rsidR="005141D4" w:rsidRDefault="005141D4" w:rsidP="005141D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00E749AB">
        <w:rPr>
          <w:rFonts w:ascii="Times New Roman" w:hAnsi="Times New Roman" w:cs="Times New Roman"/>
          <w:sz w:val="24"/>
          <w:szCs w:val="24"/>
        </w:rPr>
        <w:t xml:space="preserve">În </w:t>
      </w:r>
      <w:r>
        <w:rPr>
          <w:rFonts w:ascii="Times New Roman" w:hAnsi="Times New Roman" w:cs="Times New Roman"/>
          <w:sz w:val="24"/>
          <w:szCs w:val="24"/>
        </w:rPr>
        <w:t>Figura 4.2</w:t>
      </w:r>
      <w:r w:rsidR="00DB426D">
        <w:rPr>
          <w:rFonts w:ascii="Times New Roman" w:hAnsi="Times New Roman" w:cs="Times New Roman"/>
          <w:sz w:val="24"/>
          <w:szCs w:val="24"/>
        </w:rPr>
        <w:t xml:space="preserve"> este preze</w:t>
      </w:r>
      <w:r w:rsidR="00E749AB">
        <w:rPr>
          <w:rFonts w:ascii="Times New Roman" w:hAnsi="Times New Roman" w:cs="Times New Roman"/>
          <w:sz w:val="24"/>
          <w:szCs w:val="24"/>
        </w:rPr>
        <w:t>ntat</w:t>
      </w:r>
      <w:r>
        <w:rPr>
          <w:rFonts w:ascii="Times New Roman" w:hAnsi="Times New Roman" w:cs="Times New Roman"/>
          <w:sz w:val="24"/>
          <w:szCs w:val="24"/>
        </w:rPr>
        <w:t xml:space="preserve"> rezultatul obţinut cu ajutorul Plugin-ului. Crearea unei astfel de scene fără a folosi un script ar putea dura de la câteva zile la câteva săptămâni pentru un artist. Cu ajutorul acestui script generarea scenei poate dura de la câteva minute la câteva zeci de minute.</w:t>
      </w:r>
    </w:p>
    <w:p w:rsidR="00572736" w:rsidRPr="005141D4" w:rsidRDefault="00572736" w:rsidP="005141D4">
      <w:pPr>
        <w:pStyle w:val="NoSpacing"/>
        <w:spacing w:line="360" w:lineRule="auto"/>
        <w:jc w:val="both"/>
      </w:pPr>
    </w:p>
    <w:p w:rsidR="00572736" w:rsidRDefault="00500FC5" w:rsidP="00500FC5">
      <w:pPr>
        <w:pStyle w:val="NoSpacing"/>
        <w:spacing w:line="360" w:lineRule="auto"/>
        <w:jc w:val="center"/>
      </w:pPr>
      <w:r>
        <w:rPr>
          <w:noProof/>
        </w:rPr>
        <w:drawing>
          <wp:inline distT="0" distB="0" distL="0" distR="0">
            <wp:extent cx="5746612" cy="2600077"/>
            <wp:effectExtent l="19050" t="0" r="6488" b="0"/>
            <wp:docPr id="5" name="Picture 1" descr="D:\Facultate\Examen final - Licenta\Lucrare licenta Remus Avram\Imagini\creare mediu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cultate\Examen final - Licenta\Lucrare licenta Remus Avram\Imagini\creare mediu 2.JPG"/>
                    <pic:cNvPicPr>
                      <a:picLocks noChangeAspect="1" noChangeArrowheads="1"/>
                    </pic:cNvPicPr>
                  </pic:nvPicPr>
                  <pic:blipFill>
                    <a:blip r:embed="rId36" cstate="print"/>
                    <a:srcRect/>
                    <a:stretch>
                      <a:fillRect/>
                    </a:stretch>
                  </pic:blipFill>
                  <pic:spPr bwMode="auto">
                    <a:xfrm>
                      <a:off x="0" y="0"/>
                      <a:ext cx="5746819" cy="2600171"/>
                    </a:xfrm>
                    <a:prstGeom prst="rect">
                      <a:avLst/>
                    </a:prstGeom>
                    <a:noFill/>
                    <a:ln w="9525">
                      <a:noFill/>
                      <a:miter lim="800000"/>
                      <a:headEnd/>
                      <a:tailEnd/>
                    </a:ln>
                  </pic:spPr>
                </pic:pic>
              </a:graphicData>
            </a:graphic>
          </wp:inline>
        </w:drawing>
      </w:r>
    </w:p>
    <w:p w:rsidR="00572736" w:rsidRDefault="00500FC5" w:rsidP="00500FC5">
      <w:pPr>
        <w:pStyle w:val="NoSpacing"/>
        <w:spacing w:line="360" w:lineRule="auto"/>
        <w:jc w:val="center"/>
      </w:pPr>
      <w:r w:rsidRPr="00B7192B">
        <w:rPr>
          <w:rFonts w:cs="Times New Roman"/>
          <w:b/>
        </w:rPr>
        <w:t xml:space="preserve">Figura </w:t>
      </w:r>
      <w:r>
        <w:rPr>
          <w:rFonts w:cs="Times New Roman"/>
          <w:b/>
        </w:rPr>
        <w:t>4.2</w:t>
      </w:r>
      <w:r w:rsidRPr="00B7192B">
        <w:rPr>
          <w:rFonts w:cs="Times New Roman"/>
          <w:b/>
        </w:rPr>
        <w:t xml:space="preserve"> - </w:t>
      </w:r>
      <w:r>
        <w:rPr>
          <w:rFonts w:cs="Times New Roman"/>
          <w:b/>
        </w:rPr>
        <w:t xml:space="preserve">Rezultatul obtinut cu ajutorul Plugin-ului - </w:t>
      </w:r>
      <w:r w:rsidR="00E72920">
        <w:rPr>
          <w:rFonts w:cs="Times New Roman"/>
          <w:b/>
        </w:rPr>
        <w:t>"</w:t>
      </w:r>
      <w:r>
        <w:rPr>
          <w:rFonts w:cs="Times New Roman"/>
          <w:b/>
        </w:rPr>
        <w:t>Creare Mediu</w:t>
      </w:r>
      <w:r w:rsidR="00E72920">
        <w:rPr>
          <w:rFonts w:cs="Times New Roman"/>
          <w:b/>
        </w:rPr>
        <w:t>"</w:t>
      </w:r>
    </w:p>
    <w:p w:rsidR="00572736" w:rsidRDefault="006542A4" w:rsidP="00F61329">
      <w:pPr>
        <w:pStyle w:val="NoSpacing"/>
        <w:spacing w:line="360" w:lineRule="auto"/>
        <w:jc w:val="center"/>
      </w:pPr>
      <w:r w:rsidRPr="00C3316E">
        <w:rPr>
          <w:rFonts w:eastAsia="Times New Roman" w:cs="Times New Roman"/>
          <w:szCs w:val="24"/>
        </w:rPr>
        <w:t>(Sursa: imaginea autorului realizată cu programul Autodesk Maya)</w:t>
      </w:r>
    </w:p>
    <w:p w:rsidR="00572736" w:rsidRDefault="00572736" w:rsidP="002F3809">
      <w:pPr>
        <w:pStyle w:val="NoSpacing"/>
        <w:spacing w:line="360" w:lineRule="auto"/>
        <w:jc w:val="both"/>
      </w:pPr>
    </w:p>
    <w:p w:rsidR="00A464AF" w:rsidRDefault="00A464AF" w:rsidP="002F3809">
      <w:pPr>
        <w:pStyle w:val="NoSpacing"/>
        <w:spacing w:line="360" w:lineRule="auto"/>
        <w:jc w:val="both"/>
      </w:pPr>
    </w:p>
    <w:p w:rsidR="00572736" w:rsidRDefault="00572736" w:rsidP="002F3809">
      <w:pPr>
        <w:pStyle w:val="NoSpacing"/>
        <w:spacing w:line="360" w:lineRule="auto"/>
        <w:jc w:val="both"/>
      </w:pPr>
    </w:p>
    <w:p w:rsidR="00E338B7" w:rsidRDefault="00E338B7" w:rsidP="002F3809">
      <w:pPr>
        <w:pStyle w:val="NoSpacing"/>
        <w:spacing w:line="360" w:lineRule="auto"/>
        <w:jc w:val="both"/>
      </w:pPr>
    </w:p>
    <w:p w:rsidR="00E338B7" w:rsidRDefault="00E338B7" w:rsidP="002F3809">
      <w:pPr>
        <w:pStyle w:val="NoSpacing"/>
        <w:spacing w:line="360" w:lineRule="auto"/>
        <w:jc w:val="both"/>
      </w:pPr>
    </w:p>
    <w:p w:rsidR="00E338B7" w:rsidRPr="00775536" w:rsidRDefault="00E338B7" w:rsidP="002F3809">
      <w:pPr>
        <w:pStyle w:val="NoSpacing"/>
        <w:spacing w:line="360" w:lineRule="auto"/>
        <w:jc w:val="both"/>
      </w:pPr>
    </w:p>
    <w:p w:rsidR="000C0003" w:rsidRPr="00775536" w:rsidRDefault="000C0003" w:rsidP="00A86D76">
      <w:pPr>
        <w:pStyle w:val="NoSpacing"/>
        <w:spacing w:line="360" w:lineRule="auto"/>
      </w:pPr>
    </w:p>
    <w:p w:rsidR="00E5217A" w:rsidRPr="00E17614" w:rsidRDefault="000E3848" w:rsidP="00A86D76">
      <w:pPr>
        <w:pStyle w:val="Heading1"/>
        <w:spacing w:line="360" w:lineRule="auto"/>
        <w:rPr>
          <w:rFonts w:cs="Times New Roman"/>
        </w:rPr>
      </w:pPr>
      <w:bookmarkStart w:id="27" w:name="_Toc377983404"/>
      <w:r>
        <w:rPr>
          <w:rFonts w:cs="Times New Roman"/>
          <w:szCs w:val="30"/>
        </w:rPr>
        <w:lastRenderedPageBreak/>
        <w:t>Capitolul 5</w:t>
      </w:r>
      <w:r w:rsidR="00E5217A" w:rsidRPr="003A0A72">
        <w:rPr>
          <w:rFonts w:cs="Times New Roman"/>
          <w:szCs w:val="30"/>
        </w:rPr>
        <w:t>.  Codul sursa</w:t>
      </w:r>
      <w:bookmarkEnd w:id="27"/>
    </w:p>
    <w:p w:rsidR="0081195A" w:rsidRDefault="0081195A" w:rsidP="00A86D76">
      <w:pPr>
        <w:pStyle w:val="NoSpacing"/>
        <w:spacing w:line="360" w:lineRule="auto"/>
        <w:rPr>
          <w:rFonts w:cs="Times New Roman"/>
        </w:rPr>
      </w:pPr>
    </w:p>
    <w:p w:rsidR="0081195A" w:rsidRPr="00A86D76" w:rsidRDefault="002C5DCC" w:rsidP="002F3809">
      <w:pPr>
        <w:pStyle w:val="Heading2"/>
        <w:spacing w:line="360" w:lineRule="auto"/>
        <w:jc w:val="both"/>
      </w:pPr>
      <w:bookmarkStart w:id="28" w:name="_Toc377983405"/>
      <w:r>
        <w:t>InterfacePlugin.py</w:t>
      </w:r>
      <w:bookmarkEnd w:id="28"/>
    </w:p>
    <w:p w:rsidR="00FD78AD" w:rsidRDefault="00FD78AD" w:rsidP="002F3809">
      <w:pPr>
        <w:pStyle w:val="NoSpacing"/>
        <w:spacing w:line="360" w:lineRule="auto"/>
        <w:jc w:val="both"/>
        <w:rPr>
          <w:rFonts w:cs="Times New Roman"/>
          <w:sz w:val="16"/>
          <w:szCs w:val="16"/>
        </w:rPr>
      </w:pPr>
    </w:p>
    <w:p w:rsidR="00FD78AD" w:rsidRDefault="00FD78AD" w:rsidP="002F3809">
      <w:pPr>
        <w:pStyle w:val="NoSpacing"/>
        <w:spacing w:line="360" w:lineRule="auto"/>
        <w:jc w:val="both"/>
        <w:rPr>
          <w:rFonts w:cs="Times New Roman"/>
          <w:sz w:val="16"/>
          <w:szCs w:val="16"/>
        </w:rPr>
      </w:pP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@path        D:\Programare\Python\ProiectLicenta\trunk\apps\Plugin\app\python\PluginCreareMediu</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r>
        <w:rPr>
          <w:rFonts w:cs="Times New Roman"/>
          <w:sz w:val="16"/>
          <w:szCs w:val="16"/>
        </w:rPr>
        <w:t>@file        InterfacePlugin</w:t>
      </w:r>
      <w:r w:rsidRPr="002C5DCC">
        <w:rPr>
          <w:rFonts w:cs="Times New Roman"/>
          <w:sz w:val="16"/>
          <w:szCs w:val="16"/>
        </w:rPr>
        <w:t>.py</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@brief       </w:t>
      </w:r>
      <w:r>
        <w:rPr>
          <w:rFonts w:cs="Times New Roman"/>
          <w:sz w:val="16"/>
          <w:szCs w:val="16"/>
        </w:rPr>
        <w:t xml:space="preserve">Acest script creaza interfata </w:t>
      </w:r>
      <w:r w:rsidR="009301B8">
        <w:rPr>
          <w:rFonts w:cs="Times New Roman"/>
          <w:sz w:val="16"/>
          <w:szCs w:val="16"/>
        </w:rPr>
        <w:t>P</w:t>
      </w:r>
      <w:r>
        <w:rPr>
          <w:rFonts w:cs="Times New Roman"/>
          <w:sz w:val="16"/>
          <w:szCs w:val="16"/>
        </w:rPr>
        <w:t>l</w:t>
      </w:r>
      <w:r w:rsidR="009301B8">
        <w:rPr>
          <w:rFonts w:cs="Times New Roman"/>
          <w:sz w:val="16"/>
          <w:szCs w:val="16"/>
        </w:rPr>
        <w:t>uinu-lui "Creare Mediu"</w:t>
      </w: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@author      remus_avram</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@date        12.2013</w:t>
      </w:r>
    </w:p>
    <w:p w:rsidR="002C5DCC" w:rsidRPr="002C5DCC" w:rsidRDefault="009301B8" w:rsidP="002F3809">
      <w:pPr>
        <w:pStyle w:val="NoSpacing"/>
        <w:spacing w:line="360" w:lineRule="auto"/>
        <w:jc w:val="both"/>
        <w:rPr>
          <w:rFonts w:cs="Times New Roman"/>
          <w:sz w:val="16"/>
          <w:szCs w:val="16"/>
        </w:rPr>
      </w:pPr>
      <w:r>
        <w:rPr>
          <w:rFonts w:cs="Times New Roman"/>
          <w:sz w:val="16"/>
          <w:szCs w:val="16"/>
        </w:rPr>
        <w:t>"""</w:t>
      </w:r>
    </w:p>
    <w:p w:rsidR="002C5DCC" w:rsidRDefault="002C5DCC" w:rsidP="002F3809">
      <w:pPr>
        <w:pStyle w:val="NoSpacing"/>
        <w:spacing w:line="360" w:lineRule="auto"/>
        <w:jc w:val="both"/>
        <w:rPr>
          <w:rFonts w:cs="Times New Roman"/>
          <w:sz w:val="16"/>
          <w:szCs w:val="16"/>
        </w:rPr>
      </w:pPr>
    </w:p>
    <w:p w:rsidR="009301B8" w:rsidRPr="002C5DCC" w:rsidRDefault="009301B8" w:rsidP="002F3809">
      <w:pPr>
        <w:pStyle w:val="NoSpacing"/>
        <w:spacing w:line="360" w:lineRule="auto"/>
        <w:jc w:val="both"/>
        <w:rPr>
          <w:rFonts w:cs="Times New Roman"/>
          <w:sz w:val="16"/>
          <w:szCs w:val="16"/>
        </w:rPr>
      </w:pPr>
      <w:r>
        <w:rPr>
          <w:rFonts w:cs="Times New Roman"/>
          <w:sz w:val="16"/>
          <w:szCs w:val="16"/>
        </w:rPr>
        <w:t># se imporata PyQt pentru a se putea citi fisierul cu extensie ".ui".</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from PyQt4 import QtGui</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from PyQt4 import QtCore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from PyQt4 import uic</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from PyQt4 import Qt</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import os</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import sip</w:t>
      </w:r>
    </w:p>
    <w:p w:rsidR="002C5DCC" w:rsidRPr="002C5DCC" w:rsidRDefault="009301B8" w:rsidP="002F3809">
      <w:pPr>
        <w:pStyle w:val="NoSpacing"/>
        <w:spacing w:line="360" w:lineRule="auto"/>
        <w:jc w:val="both"/>
        <w:rPr>
          <w:rFonts w:cs="Times New Roman"/>
          <w:sz w:val="16"/>
          <w:szCs w:val="16"/>
        </w:rPr>
      </w:pPr>
      <w:r>
        <w:rPr>
          <w:rFonts w:cs="Times New Roman"/>
          <w:sz w:val="16"/>
          <w:szCs w:val="16"/>
        </w:rPr>
        <w:t>import Plugin_v04 as Plugin</w:t>
      </w:r>
    </w:p>
    <w:p w:rsidR="002C5DCC" w:rsidRPr="002C5DCC" w:rsidRDefault="002C5DCC" w:rsidP="002F3809">
      <w:pPr>
        <w:pStyle w:val="NoSpacing"/>
        <w:spacing w:line="360" w:lineRule="auto"/>
        <w:jc w:val="both"/>
        <w:rPr>
          <w:rFonts w:cs="Times New Roman"/>
          <w:sz w:val="16"/>
          <w:szCs w:val="16"/>
        </w:rPr>
      </w:pPr>
    </w:p>
    <w:p w:rsidR="002C5DCC" w:rsidRPr="002C5DCC" w:rsidRDefault="009301B8" w:rsidP="002F3809">
      <w:pPr>
        <w:pStyle w:val="NoSpacing"/>
        <w:spacing w:line="360" w:lineRule="auto"/>
        <w:jc w:val="both"/>
        <w:rPr>
          <w:rFonts w:cs="Times New Roman"/>
          <w:sz w:val="16"/>
          <w:szCs w:val="16"/>
        </w:rPr>
      </w:pPr>
      <w:r>
        <w:rPr>
          <w:rFonts w:cs="Times New Roman"/>
          <w:sz w:val="16"/>
          <w:szCs w:val="16"/>
        </w:rPr>
        <w:t># se memoreza calea catre fisierul cu extensie ".ui"</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uiFile = os.path.join(os.path.dirname(__file__), '../../ui/PluginCreareMediuUI_v08.ui')</w:t>
      </w:r>
    </w:p>
    <w:p w:rsidR="002C5DCC" w:rsidRPr="002C5DCC" w:rsidRDefault="002C5DCC" w:rsidP="002F3809">
      <w:pPr>
        <w:pStyle w:val="NoSpacing"/>
        <w:spacing w:line="360" w:lineRule="auto"/>
        <w:jc w:val="both"/>
        <w:rPr>
          <w:rFonts w:cs="Times New Roman"/>
          <w:sz w:val="16"/>
          <w:szCs w:val="16"/>
        </w:rPr>
      </w:pP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r w:rsidR="009301B8">
        <w:rPr>
          <w:rFonts w:cs="Times New Roman"/>
          <w:sz w:val="16"/>
          <w:szCs w:val="16"/>
        </w:rPr>
        <w:t xml:space="preserve">se memoreaza caile catre imaginile importate </w:t>
      </w:r>
      <w:r w:rsidR="00BF06B1">
        <w:rPr>
          <w:rFonts w:cs="Times New Roman"/>
          <w:sz w:val="16"/>
          <w:szCs w:val="16"/>
        </w:rPr>
        <w:t>în</w:t>
      </w:r>
      <w:r w:rsidR="009301B8">
        <w:rPr>
          <w:rFonts w:cs="Times New Roman"/>
          <w:sz w:val="16"/>
          <w:szCs w:val="16"/>
        </w:rPr>
        <w:t xml:space="preserve"> interfata</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labelWhiteFlowerPath = os.path.join(os.path.dirname(__file__), '../../images/WhiteFlower.jpg')</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labelOrangeFlowerPath = os.path.join(os.path.dirname(__file__), '../../images/OrangeFlower.jpg')</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labelRedFlowerPath = os.path.join(os.path.dirname(__file__), '../../images/RedFlower.jpg')</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labelGrassPath = os.path.join(os.path.dirname(__file__), '../../images/Grass.jpg')</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labelSmallStonePath = os.path.join(os.path.dirname(__file__), '../../images/SmallStone.jpg')</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labelBigStonePath = os.path.join(os.path.dirname(__file__), '../../images/BigStone.jpg')</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labelGreenTreePath = os.path.join(os.path.dirname(__file__), '../../images/greenTree.jpg')</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labelYellowTreePath = os.path.join(os.path.dirname(__file__), '../../images/yellowTree.jpg')</w:t>
      </w:r>
    </w:p>
    <w:p w:rsidR="002C5DCC" w:rsidRPr="002C5DCC" w:rsidRDefault="002C5DCC" w:rsidP="002F3809">
      <w:pPr>
        <w:pStyle w:val="NoSpacing"/>
        <w:spacing w:line="360" w:lineRule="auto"/>
        <w:jc w:val="both"/>
        <w:rPr>
          <w:rFonts w:cs="Times New Roman"/>
          <w:sz w:val="16"/>
          <w:szCs w:val="16"/>
        </w:rPr>
      </w:pPr>
    </w:p>
    <w:p w:rsidR="002C5DCC" w:rsidRPr="00D70BF3" w:rsidRDefault="002C5DCC" w:rsidP="002F3809">
      <w:pPr>
        <w:pStyle w:val="NoSpacing"/>
        <w:spacing w:line="360" w:lineRule="auto"/>
        <w:jc w:val="both"/>
        <w:rPr>
          <w:rFonts w:cs="Times New Roman"/>
          <w:sz w:val="16"/>
          <w:szCs w:val="16"/>
        </w:rPr>
      </w:pPr>
      <w:r w:rsidRPr="00D70BF3">
        <w:rPr>
          <w:rFonts w:cs="Times New Roman"/>
          <w:sz w:val="16"/>
          <w:szCs w:val="16"/>
        </w:rPr>
        <w:t xml:space="preserve"># </w:t>
      </w:r>
      <w:r w:rsidR="009301B8" w:rsidRPr="00D70BF3">
        <w:rPr>
          <w:rFonts w:cs="Times New Roman"/>
          <w:sz w:val="16"/>
          <w:szCs w:val="16"/>
        </w:rPr>
        <w:t>se retine numele ferestrei intr-o variabila</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windowObject = 'PluginWindow'</w:t>
      </w:r>
    </w:p>
    <w:p w:rsidR="002C5DCC" w:rsidRDefault="002C5DCC" w:rsidP="002F3809">
      <w:pPr>
        <w:pStyle w:val="NoSpacing"/>
        <w:spacing w:line="360" w:lineRule="auto"/>
        <w:jc w:val="both"/>
        <w:rPr>
          <w:rFonts w:cs="Times New Roman"/>
          <w:sz w:val="16"/>
          <w:szCs w:val="16"/>
        </w:rPr>
      </w:pPr>
    </w:p>
    <w:p w:rsidR="009301B8" w:rsidRPr="002C5DCC" w:rsidRDefault="009301B8" w:rsidP="002F3809">
      <w:pPr>
        <w:pStyle w:val="NoSpacing"/>
        <w:spacing w:line="360" w:lineRule="auto"/>
        <w:jc w:val="both"/>
        <w:rPr>
          <w:rFonts w:cs="Times New Roman"/>
          <w:sz w:val="16"/>
          <w:szCs w:val="16"/>
        </w:rPr>
      </w:pP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class InterfacePluginCass(QtGui.QMainWindow):</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def __init__(self, parent=None):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super(InterfacePluginCass, self).__init__(parent)</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9301B8" w:rsidP="002F3809">
      <w:pPr>
        <w:pStyle w:val="NoSpacing"/>
        <w:spacing w:line="360" w:lineRule="auto"/>
        <w:jc w:val="both"/>
        <w:rPr>
          <w:rFonts w:cs="Times New Roman"/>
          <w:sz w:val="16"/>
          <w:szCs w:val="16"/>
        </w:rPr>
      </w:pPr>
      <w:r>
        <w:rPr>
          <w:rFonts w:cs="Times New Roman"/>
          <w:sz w:val="16"/>
          <w:szCs w:val="16"/>
        </w:rPr>
        <w:t xml:space="preserve">        # se creaza un obiect de tip Plugin</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self.PluginObject = Plugin.PluginClass()</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uic.loadUi(uiFile, self)</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lastRenderedPageBreak/>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A959A7">
        <w:rPr>
          <w:rFonts w:cs="Times New Roman"/>
          <w:sz w:val="16"/>
          <w:szCs w:val="16"/>
        </w:rPr>
        <w:t>se seteaza numele ferestrei</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self.setObjectName(windowObject)</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self.mainWidget = QtGui.QWidget()</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self.setCentralWidget(self.mainWidget)</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self.mainWidget.setLayout(self.mainGrid)</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r w:rsidR="00FF4819">
        <w:rPr>
          <w:rFonts w:cs="Times New Roman"/>
          <w:sz w:val="16"/>
          <w:szCs w:val="16"/>
        </w:rPr>
        <w:t xml:space="preserve"># se verifica daca pamantul exista </w:t>
      </w:r>
      <w:r w:rsidR="00BF06B1">
        <w:rPr>
          <w:rFonts w:cs="Times New Roman"/>
          <w:sz w:val="16"/>
          <w:szCs w:val="16"/>
        </w:rPr>
        <w:t>în</w:t>
      </w:r>
      <w:r w:rsidR="00FF4819">
        <w:rPr>
          <w:rFonts w:cs="Times New Roman"/>
          <w:sz w:val="16"/>
          <w:szCs w:val="16"/>
        </w:rPr>
        <w:t xml:space="preserve"> momentul </w:t>
      </w:r>
      <w:r w:rsidR="00BF06B1">
        <w:rPr>
          <w:rFonts w:cs="Times New Roman"/>
          <w:sz w:val="16"/>
          <w:szCs w:val="16"/>
        </w:rPr>
        <w:t>în</w:t>
      </w:r>
      <w:r w:rsidR="00FF4819">
        <w:rPr>
          <w:rFonts w:cs="Times New Roman"/>
          <w:sz w:val="16"/>
          <w:szCs w:val="16"/>
        </w:rPr>
        <w:t xml:space="preserve"> care fereastra este redeschisa</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if self.PluginObject.checkExistGround() == 1:</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self.meadowGroupBox.setEnabled(True)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self.forestGroupBox.setEnabled(True)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FF4819"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r w:rsidR="00FF4819">
        <w:rPr>
          <w:rFonts w:cs="Times New Roman"/>
          <w:sz w:val="16"/>
          <w:szCs w:val="16"/>
        </w:rPr>
        <w:t xml:space="preserve"># se verifica daca padurea exista </w:t>
      </w:r>
      <w:r w:rsidR="00BF06B1">
        <w:rPr>
          <w:rFonts w:cs="Times New Roman"/>
          <w:sz w:val="16"/>
          <w:szCs w:val="16"/>
        </w:rPr>
        <w:t>în</w:t>
      </w:r>
      <w:r w:rsidR="00FF4819">
        <w:rPr>
          <w:rFonts w:cs="Times New Roman"/>
          <w:sz w:val="16"/>
          <w:szCs w:val="16"/>
        </w:rPr>
        <w:t xml:space="preserve"> momentul </w:t>
      </w:r>
      <w:r w:rsidR="00BF06B1">
        <w:rPr>
          <w:rFonts w:cs="Times New Roman"/>
          <w:sz w:val="16"/>
          <w:szCs w:val="16"/>
        </w:rPr>
        <w:t>în</w:t>
      </w:r>
      <w:r w:rsidR="00FF4819">
        <w:rPr>
          <w:rFonts w:cs="Times New Roman"/>
          <w:sz w:val="16"/>
          <w:szCs w:val="16"/>
        </w:rPr>
        <w:t xml:space="preserve"> care fereastra este redeschisa</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if self.PluginObject.checkExistingForest():</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self.groundGrupBox.setEnabled(False)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self.meadowGroupBox.setEnabled(False)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self.generateForestPushButton.setEnabled(False)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r w:rsidR="004A29D6">
        <w:rPr>
          <w:rFonts w:cs="Times New Roman"/>
          <w:sz w:val="16"/>
          <w:szCs w:val="16"/>
        </w:rPr>
        <w:t xml:space="preserve"># se verifica daca exista vreo poiana </w:t>
      </w:r>
      <w:r w:rsidR="00BF06B1">
        <w:rPr>
          <w:rFonts w:cs="Times New Roman"/>
          <w:sz w:val="16"/>
          <w:szCs w:val="16"/>
        </w:rPr>
        <w:t>în</w:t>
      </w:r>
      <w:r w:rsidR="004A29D6">
        <w:rPr>
          <w:rFonts w:cs="Times New Roman"/>
          <w:sz w:val="16"/>
          <w:szCs w:val="16"/>
        </w:rPr>
        <w:t xml:space="preserve"> momentul </w:t>
      </w:r>
      <w:r w:rsidR="00BF06B1">
        <w:rPr>
          <w:rFonts w:cs="Times New Roman"/>
          <w:sz w:val="16"/>
          <w:szCs w:val="16"/>
        </w:rPr>
        <w:t>în</w:t>
      </w:r>
      <w:r w:rsidR="004A29D6">
        <w:rPr>
          <w:rFonts w:cs="Times New Roman"/>
          <w:sz w:val="16"/>
          <w:szCs w:val="16"/>
        </w:rPr>
        <w:t xml:space="preserve"> care fereastra este redeschisa si se importa </w:t>
      </w:r>
      <w:r w:rsidR="00BF06B1">
        <w:rPr>
          <w:rFonts w:cs="Times New Roman"/>
          <w:sz w:val="16"/>
          <w:szCs w:val="16"/>
        </w:rPr>
        <w:t>în</w:t>
      </w:r>
      <w:r w:rsidR="004A29D6">
        <w:rPr>
          <w:rFonts w:cs="Times New Roman"/>
          <w:sz w:val="16"/>
          <w:szCs w:val="16"/>
        </w:rPr>
        <w:t xml:space="preserve"> lista</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for i </w:t>
      </w:r>
      <w:r w:rsidR="00BF06B1">
        <w:rPr>
          <w:rFonts w:cs="Times New Roman"/>
          <w:sz w:val="16"/>
          <w:szCs w:val="16"/>
        </w:rPr>
        <w:t>în</w:t>
      </w:r>
      <w:r w:rsidRPr="002C5DCC">
        <w:rPr>
          <w:rFonts w:cs="Times New Roman"/>
          <w:sz w:val="16"/>
          <w:szCs w:val="16"/>
        </w:rPr>
        <w:t xml:space="preserve"> self.PluginObject.checkExistingMeadow():</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self.listMeadowWidget.addItem('Poiana_' + str(i))</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if self.PluginObject.checkExistingMeadow():</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self.groundGrupBox.setEnabled(False)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signals/slots </w:t>
      </w:r>
      <w:r w:rsidR="004A29D6">
        <w:rPr>
          <w:rFonts w:cs="Times New Roman"/>
          <w:sz w:val="16"/>
          <w:szCs w:val="16"/>
        </w:rPr>
        <w:t>pentru pamant</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self.creatIrregularPlanePushButton.clicked.connect(self.createIrregularPlan)</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self.createUniformPlanPushButton.clicked.connect(self.createUniformPlan)</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self.deletePlanPushButton.clicked.connect(self.deletePlan)</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signals/slots </w:t>
      </w:r>
      <w:r w:rsidR="004A29D6">
        <w:rPr>
          <w:rFonts w:cs="Times New Roman"/>
          <w:sz w:val="16"/>
          <w:szCs w:val="16"/>
        </w:rPr>
        <w:t>pentru poiana</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self.importSelectedVertexPushButton.clicked.connect(self.importSelectedVertex)</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self.generateMeadowPushButton.clicked.connect(self.generateMeadow)</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self.selectMeadowPushButton.clicked.connect(self.selectMeadow)</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self.deleteSelectedMeadowPushButton.clicked.connect(self.deleteSelectedMeadow)</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self.deleteAllMeadowsPushButton.clicked.connect(self.deleteAllMeadows)</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signals/slots</w:t>
      </w:r>
      <w:r w:rsidR="004A29D6">
        <w:rPr>
          <w:rFonts w:cs="Times New Roman"/>
          <w:sz w:val="16"/>
          <w:szCs w:val="16"/>
        </w:rPr>
        <w:t xml:space="preserve"> pentru padure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self.generateForestPushButton.clicked.connect(self.generateForest)</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self.deleteForestPushButton.clicked.connect(self.deleteForest)</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EE1700">
        <w:rPr>
          <w:rFonts w:cs="Times New Roman"/>
          <w:sz w:val="16"/>
          <w:szCs w:val="16"/>
        </w:rPr>
        <w:t xml:space="preserve">incarca imaginile </w:t>
      </w:r>
      <w:r w:rsidR="00BF06B1">
        <w:rPr>
          <w:rFonts w:cs="Times New Roman"/>
          <w:sz w:val="16"/>
          <w:szCs w:val="16"/>
        </w:rPr>
        <w:t>în</w:t>
      </w:r>
      <w:r w:rsidR="00EE1700">
        <w:rPr>
          <w:rFonts w:cs="Times New Roman"/>
          <w:sz w:val="16"/>
          <w:szCs w:val="16"/>
        </w:rPr>
        <w:t xml:space="preserve"> interfata</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self.loadImage(labelWhiteFlowerPath, self.whiteFlowerImage)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self.loadImage(labelOrangeFlowerPath, self.orangeFlowerImage)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self.loadImage(labelRedFlowerPath, self.redFlowerImage)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self.loadImage(labelGrassPath, self.grassImage)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self.loadImage(labelSmallStonePath, self.smallStoneImage)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self.loadImage(labelBigStonePath, self.bigStoneImage)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self.loadImage(labelGreenTreePath, self.greenTreeImage)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self.loadImage(labelYellowTreePath, self.yellowTreeImage)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lastRenderedPageBreak/>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def loadImage(self, labelPath, labelName):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8818C5">
        <w:rPr>
          <w:rFonts w:cs="Times New Roman"/>
          <w:sz w:val="16"/>
          <w:szCs w:val="16"/>
        </w:rPr>
        <w:t xml:space="preserve">Aceasta metoda incarca o imagine </w:t>
      </w:r>
      <w:r w:rsidR="00BF06B1">
        <w:rPr>
          <w:rFonts w:cs="Times New Roman"/>
          <w:sz w:val="16"/>
          <w:szCs w:val="16"/>
        </w:rPr>
        <w:t>în</w:t>
      </w:r>
      <w:r w:rsidR="008818C5">
        <w:rPr>
          <w:rFonts w:cs="Times New Roman"/>
          <w:sz w:val="16"/>
          <w:szCs w:val="16"/>
        </w:rPr>
        <w:t xml:space="preserve"> fisierul cu extensie ".ui"</w:t>
      </w:r>
      <w:r w:rsidRPr="002C5DCC">
        <w:rPr>
          <w:rFonts w:cs="Times New Roman"/>
          <w:sz w:val="16"/>
          <w:szCs w:val="16"/>
        </w:rPr>
        <w:t>.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tempImage = QtGui.QImage(labelPath)</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Map = QtGui.QPixmap()</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picture = Map.fromImage(tempImage)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labelName.setPixmap(picture)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def createIrregularPlan(self):</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B35375">
        <w:rPr>
          <w:rFonts w:cs="Times New Roman"/>
          <w:sz w:val="16"/>
          <w:szCs w:val="16"/>
        </w:rPr>
        <w:t xml:space="preserve">Acesta metoda cheama </w:t>
      </w:r>
      <w:r w:rsidRPr="002C5DCC">
        <w:rPr>
          <w:rFonts w:cs="Times New Roman"/>
          <w:sz w:val="16"/>
          <w:szCs w:val="16"/>
        </w:rPr>
        <w:t xml:space="preserve">createGround() </w:t>
      </w:r>
      <w:r w:rsidR="00B35375">
        <w:rPr>
          <w:rFonts w:cs="Times New Roman"/>
          <w:sz w:val="16"/>
          <w:szCs w:val="16"/>
        </w:rPr>
        <w:t>din</w:t>
      </w:r>
      <w:r w:rsidRPr="002C5DCC">
        <w:rPr>
          <w:rFonts w:cs="Times New Roman"/>
          <w:sz w:val="16"/>
          <w:szCs w:val="16"/>
        </w:rPr>
        <w:t xml:space="preserve"> PluginClass.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self.PluginObject.createGround(self.lengthSpinBox.value(),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self.widthSpinBox.value(),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'Irregular')</w:t>
      </w:r>
    </w:p>
    <w:p w:rsid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B35375" w:rsidRPr="002C5DCC" w:rsidRDefault="00B35375" w:rsidP="002F3809">
      <w:pPr>
        <w:pStyle w:val="NoSpacing"/>
        <w:spacing w:line="360" w:lineRule="auto"/>
        <w:jc w:val="both"/>
        <w:rPr>
          <w:rFonts w:cs="Times New Roman"/>
          <w:sz w:val="16"/>
          <w:szCs w:val="16"/>
        </w:rPr>
      </w:pPr>
      <w:r>
        <w:rPr>
          <w:rFonts w:cs="Times New Roman"/>
          <w:sz w:val="16"/>
          <w:szCs w:val="16"/>
        </w:rPr>
        <w:t xml:space="preserve">        # se initializeaza campul centru cu 0</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self.centerFieldSpinBox.setValue(0)</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r w:rsidR="00B35375">
        <w:rPr>
          <w:rFonts w:cs="Times New Roman"/>
          <w:sz w:val="16"/>
          <w:szCs w:val="16"/>
        </w:rPr>
        <w:t xml:space="preserve"> </w:t>
      </w:r>
      <w:r w:rsidR="00CF08E5">
        <w:rPr>
          <w:rFonts w:cs="Times New Roman"/>
          <w:sz w:val="16"/>
          <w:szCs w:val="16"/>
        </w:rPr>
        <w:t xml:space="preserve">se schimba </w:t>
      </w:r>
      <w:r w:rsidR="00B35375">
        <w:rPr>
          <w:rFonts w:cs="Times New Roman"/>
          <w:sz w:val="16"/>
          <w:szCs w:val="16"/>
        </w:rPr>
        <w:t>Layout-ul poienii si cel al padurii activ</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self.meadowGroupBox.setEnabled(True)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self.forestGroupBox.setEnabled(True)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def createUniformPlan(self):</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B35375">
        <w:rPr>
          <w:rFonts w:cs="Times New Roman"/>
          <w:sz w:val="16"/>
          <w:szCs w:val="16"/>
        </w:rPr>
        <w:t>Aceasta metoda cheama</w:t>
      </w:r>
      <w:r w:rsidRPr="002C5DCC">
        <w:rPr>
          <w:rFonts w:cs="Times New Roman"/>
          <w:sz w:val="16"/>
          <w:szCs w:val="16"/>
        </w:rPr>
        <w:t xml:space="preserve"> createGround() </w:t>
      </w:r>
      <w:r w:rsidR="00B35375">
        <w:rPr>
          <w:rFonts w:cs="Times New Roman"/>
          <w:sz w:val="16"/>
          <w:szCs w:val="16"/>
        </w:rPr>
        <w:t>din</w:t>
      </w:r>
      <w:r w:rsidRPr="002C5DCC">
        <w:rPr>
          <w:rFonts w:cs="Times New Roman"/>
          <w:sz w:val="16"/>
          <w:szCs w:val="16"/>
        </w:rPr>
        <w:t xml:space="preserve"> CreatePluginClass.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self.PluginObject.createGround(self.lengthSpinBox.value(),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self.widthSpinBox.value(),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'Uniform')</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A561D4">
        <w:rPr>
          <w:rFonts w:cs="Times New Roman"/>
          <w:sz w:val="16"/>
          <w:szCs w:val="16"/>
        </w:rPr>
        <w:t>se initializeaza campul centru cu 0</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self.centerFieldSpinBox.setValue(0)</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A561D4">
        <w:rPr>
          <w:rFonts w:cs="Times New Roman"/>
          <w:sz w:val="16"/>
          <w:szCs w:val="16"/>
        </w:rPr>
        <w:t>se schimba Layout-ul poienii si cel al padurii activ</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self.meadowGroupBox.setEnabled(True)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self.forestGroupBox.setEnabled(True)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def deletePlan(self):</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A561D4">
        <w:rPr>
          <w:rFonts w:cs="Times New Roman"/>
          <w:sz w:val="16"/>
          <w:szCs w:val="16"/>
        </w:rPr>
        <w:t>Aceasta metoda sterge pamantul chemand</w:t>
      </w:r>
      <w:r w:rsidRPr="002C5DCC">
        <w:rPr>
          <w:rFonts w:cs="Times New Roman"/>
          <w:sz w:val="16"/>
          <w:szCs w:val="16"/>
        </w:rPr>
        <w:t xml:space="preserve"> deleteGround() </w:t>
      </w:r>
      <w:r w:rsidR="00A561D4">
        <w:rPr>
          <w:rFonts w:cs="Times New Roman"/>
          <w:sz w:val="16"/>
          <w:szCs w:val="16"/>
        </w:rPr>
        <w:t xml:space="preserve">din </w:t>
      </w:r>
      <w:r w:rsidRPr="002C5DCC">
        <w:rPr>
          <w:rFonts w:cs="Times New Roman"/>
          <w:sz w:val="16"/>
          <w:szCs w:val="16"/>
        </w:rPr>
        <w:t>CreatePluginClass.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response = self.PluginObject.deleteGround()</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A561D4">
        <w:rPr>
          <w:rFonts w:cs="Times New Roman"/>
          <w:sz w:val="16"/>
          <w:szCs w:val="16"/>
        </w:rPr>
        <w:t>se schimba Layout-ul poienii si cel al padurii inactiv</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if response: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self.meadowGroupBox.setEnabled(False)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self.forestGroupBox.setEnabled(False)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def importSelectedVertex(self):</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CF08E5">
        <w:rPr>
          <w:rFonts w:cs="Times New Roman"/>
          <w:sz w:val="16"/>
          <w:szCs w:val="16"/>
        </w:rPr>
        <w:t xml:space="preserve">Aceasta metoda importa </w:t>
      </w:r>
      <w:r w:rsidR="00BF06B1">
        <w:rPr>
          <w:rFonts w:cs="Times New Roman"/>
          <w:sz w:val="16"/>
          <w:szCs w:val="16"/>
        </w:rPr>
        <w:t>în</w:t>
      </w:r>
      <w:r w:rsidR="00CF08E5">
        <w:rPr>
          <w:rFonts w:cs="Times New Roman"/>
          <w:sz w:val="16"/>
          <w:szCs w:val="16"/>
        </w:rPr>
        <w:t xml:space="preserve"> </w:t>
      </w:r>
      <w:r w:rsidRPr="002C5DCC">
        <w:rPr>
          <w:rFonts w:cs="Times New Roman"/>
          <w:sz w:val="16"/>
          <w:szCs w:val="16"/>
        </w:rPr>
        <w:t xml:space="preserve">centerFieldSpinBox </w:t>
      </w:r>
      <w:r w:rsidR="00CF08E5">
        <w:rPr>
          <w:rFonts w:cs="Times New Roman"/>
          <w:sz w:val="16"/>
          <w:szCs w:val="16"/>
        </w:rPr>
        <w:t>vertex-ul selectat</w:t>
      </w:r>
      <w:r w:rsidRPr="002C5DCC">
        <w:rPr>
          <w:rFonts w:cs="Times New Roman"/>
          <w:sz w:val="16"/>
          <w:szCs w:val="16"/>
        </w:rPr>
        <w:t>.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numberVertex = self.PluginObject.selectedVertex()</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self.centerFieldSpinBox.setValue(numberVertex)</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lastRenderedPageBreak/>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def generateMeadow(self):</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CF08E5">
        <w:rPr>
          <w:rFonts w:cs="Times New Roman"/>
          <w:sz w:val="16"/>
          <w:szCs w:val="16"/>
        </w:rPr>
        <w:t>Aceasta metoda cheama</w:t>
      </w:r>
      <w:r w:rsidRPr="002C5DCC">
        <w:rPr>
          <w:rFonts w:cs="Times New Roman"/>
          <w:sz w:val="16"/>
          <w:szCs w:val="16"/>
        </w:rPr>
        <w:t xml:space="preserve"> generateMeadow() </w:t>
      </w:r>
      <w:r w:rsidR="00CF08E5">
        <w:rPr>
          <w:rFonts w:cs="Times New Roman"/>
          <w:sz w:val="16"/>
          <w:szCs w:val="16"/>
        </w:rPr>
        <w:t>din</w:t>
      </w:r>
      <w:r w:rsidRPr="002C5DCC">
        <w:rPr>
          <w:rFonts w:cs="Times New Roman"/>
          <w:sz w:val="16"/>
          <w:szCs w:val="16"/>
        </w:rPr>
        <w:t xml:space="preserve"> CreatePluginClass.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B4415C">
        <w:rPr>
          <w:rFonts w:cs="Times New Roman"/>
          <w:sz w:val="16"/>
          <w:szCs w:val="16"/>
        </w:rPr>
        <w:t>se verifica daca a fost intordus procentul florilor corect</w:t>
      </w:r>
    </w:p>
    <w:p w:rsidR="002C5DCC" w:rsidRPr="002C5DCC" w:rsidRDefault="00B4415C" w:rsidP="002F3809">
      <w:pPr>
        <w:pStyle w:val="NoSpacing"/>
        <w:spacing w:line="360" w:lineRule="auto"/>
        <w:jc w:val="both"/>
        <w:rPr>
          <w:rFonts w:cs="Times New Roman"/>
          <w:sz w:val="16"/>
          <w:szCs w:val="16"/>
        </w:rPr>
      </w:pPr>
      <w:r>
        <w:rPr>
          <w:rFonts w:cs="Times New Roman"/>
          <w:sz w:val="16"/>
          <w:szCs w:val="16"/>
        </w:rPr>
        <w:t xml:space="preserve">        # daca nu se recalculeaza</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newValueWhiteFlower, newValueOrangeFlower, newValueRedFlower = self.PluginObject.procentCheck(self.whiteFlowerSpinBox.value(),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self.orangeFlowerSpinBox.value(),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self.redFlowerSpinBox.value())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self.orangeFlowerSpinBox.setValue(newValueOrangeFlower)</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self.redFlowerSpinBox.setValue(newValueRedFlower)</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respons = self.PluginObject.generateMeadow(self.radiusSpinBox.value(),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self.whiteFlowerSpinBox.value(),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self.orangeFlowerSpinBox.value(),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self.redFlowerSpinBox.value(),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self.flowersDensitySpinBox.value(),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self.grassDensitySpinBox.value(),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self.smallStoneDensitySpinBox.value(),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self.bigStoneDensitySpinBox.value())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B4415C">
        <w:rPr>
          <w:rFonts w:cs="Times New Roman"/>
          <w:sz w:val="16"/>
          <w:szCs w:val="16"/>
        </w:rPr>
        <w:t xml:space="preserve">daca poiana a fost creata atunci se va adauga si numele ei </w:t>
      </w:r>
      <w:r w:rsidR="00BF06B1">
        <w:rPr>
          <w:rFonts w:cs="Times New Roman"/>
          <w:sz w:val="16"/>
          <w:szCs w:val="16"/>
        </w:rPr>
        <w:t>în</w:t>
      </w:r>
      <w:r w:rsidR="00B4415C">
        <w:rPr>
          <w:rFonts w:cs="Times New Roman"/>
          <w:sz w:val="16"/>
          <w:szCs w:val="16"/>
        </w:rPr>
        <w:t xml:space="preserve"> lista</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if respons:</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self.listMeadowWidget.addItem(respons)</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B4415C">
        <w:rPr>
          <w:rFonts w:cs="Times New Roman"/>
          <w:sz w:val="16"/>
          <w:szCs w:val="16"/>
        </w:rPr>
        <w:t xml:space="preserve">daca exista cel putin o poiana creata atunci Kayout-ul pamantului se schimba </w:t>
      </w:r>
      <w:r w:rsidR="00BF06B1">
        <w:rPr>
          <w:rFonts w:cs="Times New Roman"/>
          <w:sz w:val="16"/>
          <w:szCs w:val="16"/>
        </w:rPr>
        <w:t>în</w:t>
      </w:r>
      <w:r w:rsidR="00B4415C">
        <w:rPr>
          <w:rFonts w:cs="Times New Roman"/>
          <w:sz w:val="16"/>
          <w:szCs w:val="16"/>
        </w:rPr>
        <w:t xml:space="preserve"> inactiv</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if self.PluginObject.checkExistingMeadow():</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self.groundGrupBox.setEnabled(False)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def selectMeadow(self):</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B4415C">
        <w:rPr>
          <w:rFonts w:cs="Times New Roman"/>
          <w:sz w:val="16"/>
          <w:szCs w:val="16"/>
        </w:rPr>
        <w:t xml:space="preserve">Aceasta metoda selecteaza obiectul ce a fost selectat </w:t>
      </w:r>
      <w:r w:rsidR="00BF06B1">
        <w:rPr>
          <w:rFonts w:cs="Times New Roman"/>
          <w:sz w:val="16"/>
          <w:szCs w:val="16"/>
        </w:rPr>
        <w:t>în</w:t>
      </w:r>
      <w:r w:rsidR="00B4415C">
        <w:rPr>
          <w:rFonts w:cs="Times New Roman"/>
          <w:sz w:val="16"/>
          <w:szCs w:val="16"/>
        </w:rPr>
        <w:t xml:space="preserve"> lista</w:t>
      </w:r>
      <w:r w:rsidRPr="002C5DCC">
        <w:rPr>
          <w:rFonts w:cs="Times New Roman"/>
          <w:sz w:val="16"/>
          <w:szCs w:val="16"/>
        </w:rPr>
        <w:t>.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toSelect =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for item </w:t>
      </w:r>
      <w:r w:rsidR="00BF06B1">
        <w:rPr>
          <w:rFonts w:cs="Times New Roman"/>
          <w:sz w:val="16"/>
          <w:szCs w:val="16"/>
        </w:rPr>
        <w:t>în</w:t>
      </w:r>
      <w:r w:rsidRPr="002C5DCC">
        <w:rPr>
          <w:rFonts w:cs="Times New Roman"/>
          <w:sz w:val="16"/>
          <w:szCs w:val="16"/>
        </w:rPr>
        <w:t xml:space="preserve"> self.listMeadowWidget.selectedItems():</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toSelect.append(item.text())</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if toSelect:</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self.PluginObject.selectObject('MeadowGroup_' + toSelect[0][7:])</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def deleteSelectedMeadow(self):</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r w:rsidR="00B4415C">
        <w:rPr>
          <w:rFonts w:cs="Times New Roman"/>
          <w:sz w:val="16"/>
          <w:szCs w:val="16"/>
        </w:rPr>
        <w:t xml:space="preserve"> Aceasta metoda sterge obiectul selectat </w:t>
      </w:r>
      <w:r w:rsidR="00BF06B1">
        <w:rPr>
          <w:rFonts w:cs="Times New Roman"/>
          <w:sz w:val="16"/>
          <w:szCs w:val="16"/>
        </w:rPr>
        <w:t>în</w:t>
      </w:r>
      <w:r w:rsidR="00B4415C">
        <w:rPr>
          <w:rFonts w:cs="Times New Roman"/>
          <w:sz w:val="16"/>
          <w:szCs w:val="16"/>
        </w:rPr>
        <w:t xml:space="preserve"> lista.</w:t>
      </w: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toSelect =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for item </w:t>
      </w:r>
      <w:r w:rsidR="00BF06B1">
        <w:rPr>
          <w:rFonts w:cs="Times New Roman"/>
          <w:sz w:val="16"/>
          <w:szCs w:val="16"/>
        </w:rPr>
        <w:t>în</w:t>
      </w:r>
      <w:r w:rsidRPr="002C5DCC">
        <w:rPr>
          <w:rFonts w:cs="Times New Roman"/>
          <w:sz w:val="16"/>
          <w:szCs w:val="16"/>
        </w:rPr>
        <w:t xml:space="preserve"> self.listMeadowWidget.selectedItems():</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toSelect.append(item.text())</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self.listMeadowWidget.takeItem(self.listMeadowWidget.row(item))</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if toSelect:</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self.PluginObject.deleteObject('MeadowGroup_' + toSelect[0][7:])</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lastRenderedPageBreak/>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770EE2">
        <w:rPr>
          <w:rFonts w:cs="Times New Roman"/>
          <w:sz w:val="16"/>
          <w:szCs w:val="16"/>
        </w:rPr>
        <w:t>se verifica daca poiana stearsa a fost ultima</w:t>
      </w:r>
    </w:p>
    <w:p w:rsidR="002C5DCC" w:rsidRPr="00770EE2" w:rsidRDefault="002C5DCC" w:rsidP="002F3809">
      <w:pPr>
        <w:pStyle w:val="NoSpacing"/>
        <w:spacing w:line="360" w:lineRule="auto"/>
        <w:jc w:val="both"/>
        <w:rPr>
          <w:rFonts w:cs="Times New Roman"/>
          <w:sz w:val="16"/>
          <w:szCs w:val="16"/>
        </w:rPr>
      </w:pPr>
      <w:r w:rsidRPr="00770EE2">
        <w:rPr>
          <w:rFonts w:cs="Times New Roman"/>
          <w:sz w:val="16"/>
          <w:szCs w:val="16"/>
        </w:rPr>
        <w:t xml:space="preserve">        # </w:t>
      </w:r>
      <w:r w:rsidR="00770EE2" w:rsidRPr="00770EE2">
        <w:rPr>
          <w:rFonts w:cs="Times New Roman"/>
          <w:sz w:val="16"/>
          <w:szCs w:val="16"/>
        </w:rPr>
        <w:t>si daca da face transforma Layout</w:t>
      </w:r>
      <w:r w:rsidR="00770EE2">
        <w:rPr>
          <w:rFonts w:cs="Times New Roman"/>
          <w:sz w:val="16"/>
          <w:szCs w:val="16"/>
        </w:rPr>
        <w:t xml:space="preserve">-ul pamantului </w:t>
      </w:r>
      <w:r w:rsidR="00BF06B1">
        <w:rPr>
          <w:rFonts w:cs="Times New Roman"/>
          <w:sz w:val="16"/>
          <w:szCs w:val="16"/>
        </w:rPr>
        <w:t>în</w:t>
      </w:r>
      <w:r w:rsidR="00770EE2">
        <w:rPr>
          <w:rFonts w:cs="Times New Roman"/>
          <w:sz w:val="16"/>
          <w:szCs w:val="16"/>
        </w:rPr>
        <w:t xml:space="preserve"> activ</w:t>
      </w:r>
    </w:p>
    <w:p w:rsidR="002C5DCC" w:rsidRPr="002C5DCC" w:rsidRDefault="002C5DCC" w:rsidP="002F3809">
      <w:pPr>
        <w:pStyle w:val="NoSpacing"/>
        <w:spacing w:line="360" w:lineRule="auto"/>
        <w:jc w:val="both"/>
        <w:rPr>
          <w:rFonts w:cs="Times New Roman"/>
          <w:sz w:val="16"/>
          <w:szCs w:val="16"/>
        </w:rPr>
      </w:pPr>
      <w:r w:rsidRPr="00770EE2">
        <w:rPr>
          <w:rFonts w:cs="Times New Roman"/>
          <w:sz w:val="16"/>
          <w:szCs w:val="16"/>
        </w:rPr>
        <w:t xml:space="preserve">        </w:t>
      </w:r>
      <w:r w:rsidRPr="002C5DCC">
        <w:rPr>
          <w:rFonts w:cs="Times New Roman"/>
          <w:sz w:val="16"/>
          <w:szCs w:val="16"/>
        </w:rPr>
        <w:t>if self.PluginObject.checkExistingMeadow() ==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self.groundGrupBox.setEnabled(True)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def deleteAllMeadows(self):</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463997">
        <w:rPr>
          <w:rFonts w:cs="Times New Roman"/>
          <w:sz w:val="16"/>
          <w:szCs w:val="16"/>
        </w:rPr>
        <w:t>Aceasta metoda sterge toate poienile</w:t>
      </w:r>
      <w:r w:rsidRPr="002C5DCC">
        <w:rPr>
          <w:rFonts w:cs="Times New Roman"/>
          <w:sz w:val="16"/>
          <w:szCs w:val="16"/>
        </w:rPr>
        <w:t>.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self.PluginObject.deleteAllObjectsNamed('MeadowGroup')</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463997">
        <w:rPr>
          <w:rFonts w:cs="Times New Roman"/>
          <w:sz w:val="16"/>
          <w:szCs w:val="16"/>
        </w:rPr>
        <w:t>seteaza Layout-ul Pamntului activ</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self.groundGrupBox.setEnabled(True)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def generateForest(self):</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AB67C9">
        <w:rPr>
          <w:rFonts w:cs="Times New Roman"/>
          <w:sz w:val="16"/>
          <w:szCs w:val="16"/>
        </w:rPr>
        <w:t>Aceasta metoda apeleaza</w:t>
      </w:r>
      <w:r w:rsidRPr="002C5DCC">
        <w:rPr>
          <w:rFonts w:cs="Times New Roman"/>
          <w:sz w:val="16"/>
          <w:szCs w:val="16"/>
        </w:rPr>
        <w:t xml:space="preserve"> createForest() </w:t>
      </w:r>
      <w:r w:rsidR="00AB67C9">
        <w:rPr>
          <w:rFonts w:cs="Times New Roman"/>
          <w:sz w:val="16"/>
          <w:szCs w:val="16"/>
        </w:rPr>
        <w:t>din</w:t>
      </w:r>
      <w:r w:rsidRPr="002C5DCC">
        <w:rPr>
          <w:rFonts w:cs="Times New Roman"/>
          <w:sz w:val="16"/>
          <w:szCs w:val="16"/>
        </w:rPr>
        <w:t xml:space="preserve"> CreatePluginClass.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4C5D44">
        <w:rPr>
          <w:rFonts w:cs="Times New Roman"/>
          <w:sz w:val="16"/>
          <w:szCs w:val="16"/>
        </w:rPr>
        <w:t>se verifica daca a fost corect introdus procentul copacilor</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4C5D44">
        <w:rPr>
          <w:rFonts w:cs="Times New Roman"/>
          <w:sz w:val="16"/>
          <w:szCs w:val="16"/>
        </w:rPr>
        <w:t>daca nu se recalculeaza</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newValueGreenTree, newValueYellowTree, tempValue = self.PluginObject.procentCheck(self.greenTreeSpinBox.value(),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self.yellowTreeSpinBox.value())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self.yellowTreeSpinBox.setValue(newValueYellowTree+tempValue)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self.PluginObject.createForest(self.greenTreeSpinBox.value(), self.yellowTreeSpinBox.value())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Layout</w:t>
      </w:r>
      <w:r w:rsidR="00A93BC9">
        <w:rPr>
          <w:rFonts w:cs="Times New Roman"/>
          <w:sz w:val="16"/>
          <w:szCs w:val="16"/>
        </w:rPr>
        <w:t>-ul pamantului se seteaza inactiv</w:t>
      </w:r>
      <w:r w:rsidRPr="002C5DCC">
        <w:rPr>
          <w:rFonts w:cs="Times New Roman"/>
          <w:sz w:val="16"/>
          <w:szCs w:val="16"/>
        </w:rPr>
        <w:t>, Layout</w:t>
      </w:r>
      <w:r w:rsidR="00A93BC9">
        <w:rPr>
          <w:rFonts w:cs="Times New Roman"/>
          <w:sz w:val="16"/>
          <w:szCs w:val="16"/>
        </w:rPr>
        <w:t>-ul poieni se seteaza inactiv</w:t>
      </w:r>
      <w:r w:rsidRPr="002C5DCC">
        <w:rPr>
          <w:rFonts w:cs="Times New Roman"/>
          <w:sz w:val="16"/>
          <w:szCs w:val="16"/>
        </w:rPr>
        <w:t xml:space="preserve"> </w:t>
      </w:r>
      <w:r w:rsidR="00A93BC9">
        <w:rPr>
          <w:rFonts w:cs="Times New Roman"/>
          <w:sz w:val="16"/>
          <w:szCs w:val="16"/>
        </w:rPr>
        <w:t>si</w:t>
      </w:r>
      <w:r w:rsidRPr="002C5DCC">
        <w:rPr>
          <w:rFonts w:cs="Times New Roman"/>
          <w:sz w:val="16"/>
          <w:szCs w:val="16"/>
        </w:rPr>
        <w:t xml:space="preserve"> generateForestPushButton </w:t>
      </w:r>
      <w:r w:rsidR="00A93BC9">
        <w:rPr>
          <w:rFonts w:cs="Times New Roman"/>
          <w:sz w:val="16"/>
          <w:szCs w:val="16"/>
        </w:rPr>
        <w:t>tot inactiv</w:t>
      </w: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self.groundGrupBox.setEnabled(False)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self.meadowGroupBox.setEnabled(False)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self.generateForestPushButton.setEnabled(False)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def deleteForest(self):</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8A2EE6">
        <w:rPr>
          <w:rFonts w:cs="Times New Roman"/>
          <w:sz w:val="16"/>
          <w:szCs w:val="16"/>
        </w:rPr>
        <w:t>Aceasta metoda sterge padurea</w:t>
      </w:r>
      <w:r w:rsidRPr="002C5DCC">
        <w:rPr>
          <w:rFonts w:cs="Times New Roman"/>
          <w:sz w:val="16"/>
          <w:szCs w:val="16"/>
        </w:rPr>
        <w:t>.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A42E07">
        <w:rPr>
          <w:rFonts w:cs="Times New Roman"/>
          <w:sz w:val="16"/>
          <w:szCs w:val="16"/>
        </w:rPr>
        <w:t>se seteaza Layout-ul poieni activ daca padurea se sterge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if self.PluginObject.deleteForest():</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self.meadowGroupBox.setEnabled(True)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self.generateForestPushButton.setEnabled(True)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 </w:t>
      </w:r>
      <w:r w:rsidR="003F0B35">
        <w:rPr>
          <w:rFonts w:cs="Times New Roman"/>
          <w:sz w:val="16"/>
          <w:szCs w:val="16"/>
        </w:rPr>
        <w:t>se verifica daca cel putin o poiana exista si daca nu Layout-ul Pamantului se seteaza activ altfel inactiv.</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if self.PluginObject.checkExistingMeadow():</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self.groundGrupBox.setEnabled(False)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else:</w:t>
      </w:r>
    </w:p>
    <w:p w:rsidR="002C5DCC" w:rsidRPr="002C5DCC" w:rsidRDefault="002C5DCC" w:rsidP="002F3809">
      <w:pPr>
        <w:pStyle w:val="NoSpacing"/>
        <w:spacing w:line="360" w:lineRule="auto"/>
        <w:jc w:val="both"/>
        <w:rPr>
          <w:rFonts w:cs="Times New Roman"/>
          <w:sz w:val="16"/>
          <w:szCs w:val="16"/>
        </w:rPr>
      </w:pPr>
      <w:r w:rsidRPr="002C5DCC">
        <w:rPr>
          <w:rFonts w:cs="Times New Roman"/>
          <w:sz w:val="16"/>
          <w:szCs w:val="16"/>
        </w:rPr>
        <w:t xml:space="preserve">                self.groundGrupBox.setEnabled(True)</w:t>
      </w:r>
    </w:p>
    <w:p w:rsidR="00CF111D" w:rsidRDefault="00CF111D" w:rsidP="00A86D76">
      <w:pPr>
        <w:pStyle w:val="Heading1"/>
        <w:spacing w:line="360" w:lineRule="auto"/>
        <w:rPr>
          <w:rFonts w:eastAsiaTheme="minorHAnsi" w:cs="Times New Roman"/>
          <w:b w:val="0"/>
          <w:bCs w:val="0"/>
          <w:sz w:val="24"/>
          <w:szCs w:val="22"/>
        </w:rPr>
      </w:pPr>
    </w:p>
    <w:p w:rsidR="00E749AB" w:rsidRPr="00E749AB" w:rsidRDefault="00E749AB" w:rsidP="00E749AB"/>
    <w:p w:rsidR="009B4D79" w:rsidRPr="00E749AB" w:rsidRDefault="00E5217A" w:rsidP="00E749AB">
      <w:pPr>
        <w:pStyle w:val="Heading1"/>
        <w:spacing w:line="360" w:lineRule="auto"/>
        <w:rPr>
          <w:rFonts w:cs="Times New Roman"/>
          <w:szCs w:val="30"/>
        </w:rPr>
      </w:pPr>
      <w:bookmarkStart w:id="29" w:name="_Toc377983406"/>
      <w:r w:rsidRPr="003A0A72">
        <w:rPr>
          <w:rFonts w:cs="Times New Roman"/>
          <w:szCs w:val="30"/>
        </w:rPr>
        <w:lastRenderedPageBreak/>
        <w:t>Bibliografie</w:t>
      </w:r>
      <w:r w:rsidR="00ED2FA8" w:rsidRPr="003A0A72">
        <w:rPr>
          <w:rFonts w:cs="Times New Roman"/>
          <w:szCs w:val="30"/>
        </w:rPr>
        <w:t xml:space="preserve"> </w:t>
      </w:r>
      <w:r w:rsidR="00610A3C">
        <w:rPr>
          <w:rFonts w:cs="Times New Roman"/>
          <w:szCs w:val="30"/>
        </w:rPr>
        <w:t>ş</w:t>
      </w:r>
      <w:r w:rsidR="003102EE">
        <w:rPr>
          <w:rFonts w:cs="Times New Roman"/>
          <w:szCs w:val="30"/>
        </w:rPr>
        <w:t xml:space="preserve">i Webografie </w:t>
      </w:r>
      <w:r w:rsidR="00ED2FA8" w:rsidRPr="003A0A72">
        <w:rPr>
          <w:rFonts w:cs="Times New Roman"/>
          <w:szCs w:val="30"/>
        </w:rPr>
        <w:t>general</w:t>
      </w:r>
      <w:r w:rsidR="00653D44">
        <w:rPr>
          <w:rFonts w:cs="Times New Roman"/>
          <w:szCs w:val="30"/>
        </w:rPr>
        <w:t>ă</w:t>
      </w:r>
      <w:bookmarkEnd w:id="29"/>
    </w:p>
    <w:p w:rsidR="00E5217A" w:rsidRDefault="00E5217A" w:rsidP="00A86D76">
      <w:pPr>
        <w:pStyle w:val="NoSpacing"/>
        <w:spacing w:line="360" w:lineRule="auto"/>
        <w:rPr>
          <w:rFonts w:cs="Times New Roman"/>
        </w:rPr>
      </w:pPr>
    </w:p>
    <w:p w:rsidR="00D17C52" w:rsidRPr="00E17614" w:rsidRDefault="00D17C52" w:rsidP="00A86D76">
      <w:pPr>
        <w:pStyle w:val="NoSpacing"/>
        <w:spacing w:line="360" w:lineRule="auto"/>
        <w:rPr>
          <w:rFonts w:cs="Times New Roman"/>
        </w:rPr>
      </w:pPr>
    </w:p>
    <w:p w:rsidR="009B4D79" w:rsidRDefault="00E97B65" w:rsidP="001F1E09">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 xml:space="preserve"> </w:t>
      </w:r>
      <w:r w:rsidR="009B4D79" w:rsidRPr="00E17614">
        <w:rPr>
          <w:rFonts w:ascii="Times New Roman" w:hAnsi="Times New Roman" w:cs="Times New Roman"/>
          <w:sz w:val="24"/>
        </w:rPr>
        <w:t xml:space="preserve">Adam Mechtley, Ryan Trowbridge, </w:t>
      </w:r>
      <w:r w:rsidR="009B4D79" w:rsidRPr="00E17614">
        <w:rPr>
          <w:rFonts w:ascii="Times New Roman" w:hAnsi="Times New Roman" w:cs="Times New Roman"/>
          <w:i/>
          <w:sz w:val="24"/>
        </w:rPr>
        <w:t xml:space="preserve">Maya Python for Games and Film. A complete Reference for Maya Python and the Maya Python API, </w:t>
      </w:r>
      <w:r w:rsidR="009B4D79" w:rsidRPr="00E17614">
        <w:rPr>
          <w:rFonts w:ascii="Times New Roman" w:hAnsi="Times New Roman" w:cs="Times New Roman"/>
          <w:sz w:val="24"/>
        </w:rPr>
        <w:t>Morgan Kaufmann, Unite State of America, 2012</w:t>
      </w:r>
    </w:p>
    <w:p w:rsidR="00DF1E7E" w:rsidRDefault="00F22AF2" w:rsidP="001F1E09">
      <w:pPr>
        <w:pStyle w:val="ListParagraph"/>
        <w:numPr>
          <w:ilvl w:val="0"/>
          <w:numId w:val="1"/>
        </w:numPr>
        <w:spacing w:line="360" w:lineRule="auto"/>
        <w:jc w:val="both"/>
        <w:rPr>
          <w:rFonts w:ascii="Times New Roman" w:hAnsi="Times New Roman" w:cs="Times New Roman"/>
          <w:sz w:val="24"/>
        </w:rPr>
      </w:pPr>
      <w:r>
        <w:rPr>
          <w:rFonts w:ascii="Times New Roman" w:hAnsi="Times New Roman" w:cs="Times New Roman"/>
          <w:sz w:val="24"/>
        </w:rPr>
        <w:t xml:space="preserve"> </w:t>
      </w:r>
      <w:r w:rsidR="00DF1E7E" w:rsidRPr="00DF1E7E">
        <w:rPr>
          <w:rFonts w:ascii="Times New Roman" w:hAnsi="Times New Roman" w:cs="Times New Roman"/>
          <w:sz w:val="24"/>
        </w:rPr>
        <w:t xml:space="preserve">Mark Lutz, </w:t>
      </w:r>
      <w:r w:rsidR="00DF1E7E" w:rsidRPr="00DF1E7E">
        <w:rPr>
          <w:rFonts w:ascii="Times New Roman" w:hAnsi="Times New Roman" w:cs="Times New Roman"/>
          <w:i/>
          <w:sz w:val="24"/>
        </w:rPr>
        <w:t xml:space="preserve">Python Pocket Reference, </w:t>
      </w:r>
      <w:r w:rsidR="00DF1E7E" w:rsidRPr="00DF1E7E">
        <w:rPr>
          <w:rFonts w:ascii="Times New Roman" w:hAnsi="Times New Roman" w:cs="Times New Roman"/>
          <w:sz w:val="24"/>
        </w:rPr>
        <w:t>Ed</w:t>
      </w:r>
      <w:r w:rsidR="00DF1E7E">
        <w:rPr>
          <w:rFonts w:ascii="Times New Roman" w:hAnsi="Times New Roman" w:cs="Times New Roman"/>
          <w:sz w:val="24"/>
        </w:rPr>
        <w:t>itura O'Reilly, editia 4, Statele Unite ale Americii, 2010</w:t>
      </w:r>
    </w:p>
    <w:p w:rsidR="00DF1E7E" w:rsidRDefault="00F22AF2" w:rsidP="001F1E09">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Dariush Derakhshani, </w:t>
      </w:r>
      <w:r>
        <w:rPr>
          <w:rFonts w:ascii="Times New Roman" w:hAnsi="Times New Roman" w:cs="Times New Roman"/>
          <w:i/>
          <w:sz w:val="24"/>
          <w:szCs w:val="24"/>
        </w:rPr>
        <w:t>Introduction Maya 2009,</w:t>
      </w:r>
      <w:r>
        <w:rPr>
          <w:rFonts w:ascii="Times New Roman" w:hAnsi="Times New Roman" w:cs="Times New Roman"/>
          <w:sz w:val="24"/>
          <w:szCs w:val="24"/>
        </w:rPr>
        <w:t xml:space="preserve"> Editura Wiley Publishing, Inc., Canada 2009</w:t>
      </w:r>
    </w:p>
    <w:p w:rsidR="00C61B5B" w:rsidRPr="00A94FFB" w:rsidRDefault="00C61B5B" w:rsidP="001F1E09">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Allen B. Downey, </w:t>
      </w:r>
      <w:r>
        <w:rPr>
          <w:rFonts w:ascii="Times New Roman" w:hAnsi="Times New Roman" w:cs="Times New Roman"/>
          <w:i/>
          <w:sz w:val="24"/>
          <w:szCs w:val="24"/>
        </w:rPr>
        <w:t>Python for Software Design - How to Think Like a Coputer Scientist</w:t>
      </w:r>
      <w:r>
        <w:rPr>
          <w:rFonts w:ascii="Times New Roman" w:hAnsi="Times New Roman" w:cs="Times New Roman"/>
          <w:sz w:val="24"/>
          <w:szCs w:val="24"/>
        </w:rPr>
        <w:t xml:space="preserve">, Editura Cambridge University Press, </w:t>
      </w:r>
      <w:r w:rsidRPr="00C61B5B">
        <w:rPr>
          <w:rFonts w:ascii="Times New Roman" w:hAnsi="Times New Roman" w:cs="Times New Roman"/>
          <w:sz w:val="24"/>
          <w:szCs w:val="20"/>
        </w:rPr>
        <w:t>United States of America</w:t>
      </w:r>
      <w:r>
        <w:rPr>
          <w:rFonts w:ascii="Times New Roman" w:hAnsi="Times New Roman" w:cs="Times New Roman"/>
          <w:sz w:val="24"/>
          <w:szCs w:val="20"/>
        </w:rPr>
        <w:t>, 2009</w:t>
      </w:r>
    </w:p>
    <w:p w:rsidR="009B4D79" w:rsidRPr="00E749AB" w:rsidRDefault="009B4D79" w:rsidP="001F1E09">
      <w:pPr>
        <w:pStyle w:val="ListParagraph"/>
        <w:numPr>
          <w:ilvl w:val="0"/>
          <w:numId w:val="1"/>
        </w:numPr>
        <w:spacing w:line="360" w:lineRule="auto"/>
        <w:jc w:val="both"/>
        <w:rPr>
          <w:rFonts w:ascii="Times New Roman" w:hAnsi="Times New Roman" w:cs="Times New Roman"/>
          <w:sz w:val="24"/>
          <w:szCs w:val="24"/>
        </w:rPr>
      </w:pPr>
      <w:r w:rsidRPr="00E749AB">
        <w:rPr>
          <w:rFonts w:ascii="Times New Roman" w:hAnsi="Times New Roman" w:cs="Times New Roman"/>
          <w:sz w:val="24"/>
          <w:szCs w:val="24"/>
        </w:rPr>
        <w:t>docs.python.org/</w:t>
      </w:r>
    </w:p>
    <w:p w:rsidR="009B4D79" w:rsidRPr="00E749AB" w:rsidRDefault="00E97B65" w:rsidP="001F1E09">
      <w:pPr>
        <w:pStyle w:val="ListParagraph"/>
        <w:numPr>
          <w:ilvl w:val="0"/>
          <w:numId w:val="1"/>
        </w:numPr>
        <w:spacing w:line="360" w:lineRule="auto"/>
        <w:jc w:val="both"/>
        <w:rPr>
          <w:rFonts w:ascii="Times New Roman" w:hAnsi="Times New Roman" w:cs="Times New Roman"/>
          <w:sz w:val="24"/>
          <w:szCs w:val="24"/>
        </w:rPr>
      </w:pPr>
      <w:r w:rsidRPr="00E749AB">
        <w:rPr>
          <w:rFonts w:ascii="Times New Roman" w:hAnsi="Times New Roman" w:cs="Times New Roman"/>
          <w:sz w:val="24"/>
          <w:szCs w:val="24"/>
        </w:rPr>
        <w:t xml:space="preserve"> </w:t>
      </w:r>
      <w:r w:rsidR="009B4D79" w:rsidRPr="00E749AB">
        <w:rPr>
          <w:rFonts w:ascii="Times New Roman" w:hAnsi="Times New Roman" w:cs="Times New Roman"/>
          <w:sz w:val="24"/>
          <w:szCs w:val="24"/>
        </w:rPr>
        <w:t>www.autodesk.com/</w:t>
      </w:r>
    </w:p>
    <w:p w:rsidR="009B4D79" w:rsidRPr="00E749AB" w:rsidRDefault="00E97B65" w:rsidP="001F1E09">
      <w:pPr>
        <w:pStyle w:val="ListParagraph"/>
        <w:numPr>
          <w:ilvl w:val="0"/>
          <w:numId w:val="1"/>
        </w:numPr>
        <w:spacing w:line="360" w:lineRule="auto"/>
        <w:jc w:val="both"/>
        <w:rPr>
          <w:rFonts w:ascii="Times New Roman" w:hAnsi="Times New Roman" w:cs="Times New Roman"/>
          <w:sz w:val="24"/>
          <w:szCs w:val="24"/>
        </w:rPr>
      </w:pPr>
      <w:r w:rsidRPr="00E749AB">
        <w:rPr>
          <w:rFonts w:ascii="Times New Roman" w:hAnsi="Times New Roman" w:cs="Times New Roman"/>
          <w:sz w:val="24"/>
          <w:szCs w:val="24"/>
        </w:rPr>
        <w:t xml:space="preserve"> </w:t>
      </w:r>
      <w:r w:rsidR="009B4D79" w:rsidRPr="00E749AB">
        <w:rPr>
          <w:rFonts w:ascii="Times New Roman" w:hAnsi="Times New Roman" w:cs="Times New Roman"/>
          <w:sz w:val="24"/>
          <w:szCs w:val="24"/>
        </w:rPr>
        <w:t>download.autodesk.com/global/docs/maya2013/en_us/CommandsPython/</w:t>
      </w:r>
    </w:p>
    <w:p w:rsidR="009B4D79" w:rsidRPr="00E749AB" w:rsidRDefault="00E97B65" w:rsidP="001F1E09">
      <w:pPr>
        <w:pStyle w:val="ListParagraph"/>
        <w:numPr>
          <w:ilvl w:val="0"/>
          <w:numId w:val="1"/>
        </w:numPr>
        <w:spacing w:line="360" w:lineRule="auto"/>
        <w:jc w:val="both"/>
        <w:rPr>
          <w:rFonts w:ascii="Times New Roman" w:hAnsi="Times New Roman" w:cs="Times New Roman"/>
          <w:sz w:val="24"/>
          <w:szCs w:val="24"/>
        </w:rPr>
      </w:pPr>
      <w:r w:rsidRPr="00E749AB">
        <w:rPr>
          <w:rFonts w:ascii="Times New Roman" w:hAnsi="Times New Roman" w:cs="Times New Roman"/>
          <w:sz w:val="24"/>
          <w:szCs w:val="24"/>
        </w:rPr>
        <w:t xml:space="preserve"> </w:t>
      </w:r>
      <w:r w:rsidR="009B4D79" w:rsidRPr="00E749AB">
        <w:rPr>
          <w:rFonts w:ascii="Times New Roman" w:hAnsi="Times New Roman" w:cs="Times New Roman"/>
          <w:sz w:val="24"/>
          <w:szCs w:val="24"/>
        </w:rPr>
        <w:t>www.digitaltutors.com/software/Maya-tutorials</w:t>
      </w:r>
    </w:p>
    <w:p w:rsidR="009B4D79" w:rsidRDefault="00E97B65" w:rsidP="001F1E09">
      <w:pPr>
        <w:pStyle w:val="ListParagraph"/>
        <w:numPr>
          <w:ilvl w:val="0"/>
          <w:numId w:val="1"/>
        </w:numPr>
        <w:spacing w:line="360" w:lineRule="auto"/>
        <w:jc w:val="both"/>
        <w:rPr>
          <w:rFonts w:ascii="Times New Roman" w:hAnsi="Times New Roman" w:cs="Times New Roman"/>
          <w:sz w:val="24"/>
          <w:szCs w:val="24"/>
        </w:rPr>
      </w:pPr>
      <w:r w:rsidRPr="00E749AB">
        <w:rPr>
          <w:rFonts w:ascii="Times New Roman" w:hAnsi="Times New Roman" w:cs="Times New Roman"/>
          <w:sz w:val="24"/>
          <w:szCs w:val="24"/>
        </w:rPr>
        <w:t xml:space="preserve"> </w:t>
      </w:r>
      <w:r w:rsidR="009B4D79" w:rsidRPr="00E749AB">
        <w:rPr>
          <w:rFonts w:ascii="Times New Roman" w:hAnsi="Times New Roman" w:cs="Times New Roman"/>
          <w:sz w:val="24"/>
          <w:szCs w:val="24"/>
        </w:rPr>
        <w:t>thenewboston.org/tutorials.php</w:t>
      </w:r>
    </w:p>
    <w:p w:rsidR="004A38EE" w:rsidRDefault="004A38EE" w:rsidP="001F1E09">
      <w:pPr>
        <w:pStyle w:val="ListParagraph"/>
        <w:numPr>
          <w:ilvl w:val="0"/>
          <w:numId w:val="1"/>
        </w:numPr>
        <w:spacing w:line="360" w:lineRule="auto"/>
        <w:jc w:val="both"/>
        <w:rPr>
          <w:rFonts w:ascii="Times New Roman" w:hAnsi="Times New Roman" w:cs="Times New Roman"/>
          <w:sz w:val="24"/>
          <w:szCs w:val="24"/>
        </w:rPr>
      </w:pPr>
      <w:r w:rsidRPr="004A38EE">
        <w:rPr>
          <w:rFonts w:ascii="Times New Roman" w:hAnsi="Times New Roman" w:cs="Times New Roman"/>
          <w:sz w:val="24"/>
          <w:szCs w:val="24"/>
        </w:rPr>
        <w:t>www.fxphd.com/</w:t>
      </w:r>
    </w:p>
    <w:p w:rsidR="004A38EE" w:rsidRDefault="004A38EE" w:rsidP="001F1E09">
      <w:pPr>
        <w:pStyle w:val="ListParagraph"/>
        <w:numPr>
          <w:ilvl w:val="0"/>
          <w:numId w:val="1"/>
        </w:numPr>
        <w:spacing w:line="360" w:lineRule="auto"/>
        <w:jc w:val="both"/>
        <w:rPr>
          <w:rFonts w:ascii="Times New Roman" w:hAnsi="Times New Roman" w:cs="Times New Roman"/>
          <w:sz w:val="24"/>
          <w:szCs w:val="24"/>
        </w:rPr>
      </w:pPr>
      <w:r w:rsidRPr="004A38EE">
        <w:rPr>
          <w:rFonts w:ascii="Times New Roman" w:hAnsi="Times New Roman" w:cs="Times New Roman"/>
          <w:sz w:val="24"/>
          <w:szCs w:val="24"/>
        </w:rPr>
        <w:t>www.3dbuzz.com/</w:t>
      </w:r>
    </w:p>
    <w:p w:rsidR="004A38EE" w:rsidRDefault="004A38EE" w:rsidP="001F1E09">
      <w:pPr>
        <w:pStyle w:val="ListParagraph"/>
        <w:numPr>
          <w:ilvl w:val="0"/>
          <w:numId w:val="1"/>
        </w:numPr>
        <w:spacing w:line="360" w:lineRule="auto"/>
        <w:jc w:val="both"/>
        <w:rPr>
          <w:rFonts w:ascii="Times New Roman" w:hAnsi="Times New Roman" w:cs="Times New Roman"/>
          <w:sz w:val="24"/>
          <w:szCs w:val="24"/>
        </w:rPr>
      </w:pPr>
      <w:r w:rsidRPr="004A38EE">
        <w:rPr>
          <w:rFonts w:ascii="Times New Roman" w:hAnsi="Times New Roman" w:cs="Times New Roman"/>
          <w:sz w:val="24"/>
          <w:szCs w:val="24"/>
        </w:rPr>
        <w:t>cmivfx.com/</w:t>
      </w:r>
    </w:p>
    <w:p w:rsidR="004A38EE" w:rsidRDefault="004A38EE" w:rsidP="001F1E09">
      <w:pPr>
        <w:pStyle w:val="ListParagraph"/>
        <w:numPr>
          <w:ilvl w:val="0"/>
          <w:numId w:val="1"/>
        </w:numPr>
        <w:spacing w:line="360" w:lineRule="auto"/>
        <w:jc w:val="both"/>
        <w:rPr>
          <w:rFonts w:ascii="Times New Roman" w:hAnsi="Times New Roman" w:cs="Times New Roman"/>
          <w:sz w:val="24"/>
          <w:szCs w:val="24"/>
        </w:rPr>
      </w:pPr>
      <w:r w:rsidRPr="004A38EE">
        <w:rPr>
          <w:rFonts w:ascii="Times New Roman" w:hAnsi="Times New Roman" w:cs="Times New Roman"/>
          <w:sz w:val="24"/>
          <w:szCs w:val="24"/>
        </w:rPr>
        <w:t>zurbrigg.com/maya-tutorials</w:t>
      </w:r>
    </w:p>
    <w:p w:rsidR="004A38EE" w:rsidRDefault="004A38EE" w:rsidP="001F1E09">
      <w:pPr>
        <w:pStyle w:val="ListParagraph"/>
        <w:numPr>
          <w:ilvl w:val="0"/>
          <w:numId w:val="1"/>
        </w:numPr>
        <w:spacing w:line="360" w:lineRule="auto"/>
        <w:jc w:val="both"/>
        <w:rPr>
          <w:rFonts w:ascii="Times New Roman" w:hAnsi="Times New Roman" w:cs="Times New Roman"/>
          <w:sz w:val="24"/>
          <w:szCs w:val="24"/>
        </w:rPr>
      </w:pPr>
      <w:r w:rsidRPr="004A38EE">
        <w:rPr>
          <w:rFonts w:ascii="Times New Roman" w:hAnsi="Times New Roman" w:cs="Times New Roman"/>
          <w:sz w:val="24"/>
          <w:szCs w:val="24"/>
        </w:rPr>
        <w:t>www.lynda.com/</w:t>
      </w:r>
    </w:p>
    <w:p w:rsidR="00D87970" w:rsidRPr="004A38EE" w:rsidRDefault="00D87970" w:rsidP="001F1E09">
      <w:pPr>
        <w:pStyle w:val="ListParagraph"/>
        <w:numPr>
          <w:ilvl w:val="0"/>
          <w:numId w:val="1"/>
        </w:numPr>
        <w:spacing w:line="360" w:lineRule="auto"/>
        <w:jc w:val="both"/>
        <w:rPr>
          <w:rFonts w:ascii="Times New Roman" w:hAnsi="Times New Roman" w:cs="Times New Roman"/>
          <w:sz w:val="24"/>
          <w:szCs w:val="24"/>
        </w:rPr>
      </w:pPr>
      <w:r w:rsidRPr="004A38EE">
        <w:rPr>
          <w:rFonts w:ascii="Times New Roman" w:hAnsi="Times New Roman" w:cs="Times New Roman"/>
          <w:sz w:val="24"/>
          <w:szCs w:val="24"/>
        </w:rPr>
        <w:t>en.wikibooks.org/wiki/Computer_Animation/Computer_Generated_Imagery</w:t>
      </w:r>
    </w:p>
    <w:p w:rsidR="00D87970" w:rsidRPr="00E749AB" w:rsidRDefault="00D87970" w:rsidP="001F1E09">
      <w:pPr>
        <w:pStyle w:val="ListParagraph"/>
        <w:numPr>
          <w:ilvl w:val="0"/>
          <w:numId w:val="1"/>
        </w:numPr>
        <w:spacing w:line="360" w:lineRule="auto"/>
        <w:jc w:val="both"/>
        <w:rPr>
          <w:rFonts w:ascii="Times New Roman" w:hAnsi="Times New Roman" w:cs="Times New Roman"/>
          <w:sz w:val="24"/>
          <w:szCs w:val="24"/>
        </w:rPr>
      </w:pPr>
      <w:r w:rsidRPr="00E749AB">
        <w:rPr>
          <w:rFonts w:ascii="Times New Roman" w:hAnsi="Times New Roman" w:cs="Times New Roman"/>
          <w:sz w:val="24"/>
          <w:szCs w:val="24"/>
        </w:rPr>
        <w:t>en.wikipedia.org/wiki/Computer-generated_imagery</w:t>
      </w:r>
    </w:p>
    <w:p w:rsidR="00657FDD" w:rsidRPr="00E749AB" w:rsidRDefault="00657FDD" w:rsidP="001F1E09">
      <w:pPr>
        <w:pStyle w:val="ListParagraph"/>
        <w:numPr>
          <w:ilvl w:val="0"/>
          <w:numId w:val="1"/>
        </w:numPr>
        <w:spacing w:line="360" w:lineRule="auto"/>
        <w:jc w:val="both"/>
        <w:rPr>
          <w:rFonts w:ascii="Times New Roman" w:hAnsi="Times New Roman" w:cs="Times New Roman"/>
          <w:sz w:val="24"/>
          <w:szCs w:val="24"/>
        </w:rPr>
      </w:pPr>
      <w:r w:rsidRPr="00E749AB">
        <w:rPr>
          <w:rFonts w:ascii="Times New Roman" w:hAnsi="Times New Roman" w:cs="Times New Roman"/>
          <w:sz w:val="24"/>
          <w:szCs w:val="24"/>
        </w:rPr>
        <w:t>www.mindactive.com/cgi-computer-generated-imagery</w:t>
      </w:r>
    </w:p>
    <w:p w:rsidR="00AC2647" w:rsidRPr="00E749AB" w:rsidRDefault="00AC2647" w:rsidP="001F1E09">
      <w:pPr>
        <w:pStyle w:val="ListParagraph"/>
        <w:numPr>
          <w:ilvl w:val="0"/>
          <w:numId w:val="1"/>
        </w:numPr>
        <w:spacing w:line="360" w:lineRule="auto"/>
        <w:jc w:val="both"/>
        <w:rPr>
          <w:rFonts w:ascii="Times New Roman" w:hAnsi="Times New Roman" w:cs="Times New Roman"/>
          <w:sz w:val="24"/>
          <w:szCs w:val="24"/>
        </w:rPr>
      </w:pPr>
      <w:r w:rsidRPr="00E749AB">
        <w:rPr>
          <w:rFonts w:ascii="Times New Roman" w:hAnsi="Times New Roman" w:cs="Times New Roman"/>
          <w:sz w:val="24"/>
          <w:szCs w:val="24"/>
        </w:rPr>
        <w:t>en.wikipedia.org/wiki/Autodesk_Maya</w:t>
      </w:r>
    </w:p>
    <w:p w:rsidR="00513801" w:rsidRPr="00E749AB" w:rsidRDefault="00513801" w:rsidP="001F1E09">
      <w:pPr>
        <w:pStyle w:val="ListParagraph"/>
        <w:numPr>
          <w:ilvl w:val="0"/>
          <w:numId w:val="1"/>
        </w:numPr>
        <w:spacing w:line="360" w:lineRule="auto"/>
        <w:jc w:val="both"/>
        <w:rPr>
          <w:rFonts w:ascii="Times New Roman" w:hAnsi="Times New Roman" w:cs="Times New Roman"/>
          <w:sz w:val="24"/>
          <w:szCs w:val="24"/>
        </w:rPr>
      </w:pPr>
      <w:r w:rsidRPr="00E749AB">
        <w:rPr>
          <w:rFonts w:ascii="Times New Roman" w:hAnsi="Times New Roman" w:cs="Times New Roman"/>
          <w:sz w:val="24"/>
          <w:szCs w:val="24"/>
        </w:rPr>
        <w:t>ro.wikipedia.org/wiki/Plugin</w:t>
      </w:r>
    </w:p>
    <w:p w:rsidR="00513801" w:rsidRPr="00E749AB" w:rsidRDefault="007E2E8C" w:rsidP="001F1E09">
      <w:pPr>
        <w:pStyle w:val="ListParagraph"/>
        <w:numPr>
          <w:ilvl w:val="0"/>
          <w:numId w:val="1"/>
        </w:numPr>
        <w:spacing w:line="360" w:lineRule="auto"/>
        <w:jc w:val="both"/>
        <w:rPr>
          <w:rFonts w:ascii="Times New Roman" w:hAnsi="Times New Roman" w:cs="Times New Roman"/>
          <w:sz w:val="24"/>
          <w:szCs w:val="24"/>
        </w:rPr>
      </w:pPr>
      <w:r w:rsidRPr="00E749AB">
        <w:rPr>
          <w:rFonts w:ascii="Times New Roman" w:hAnsi="Times New Roman" w:cs="Times New Roman"/>
          <w:sz w:val="24"/>
          <w:szCs w:val="24"/>
        </w:rPr>
        <w:t>e</w:t>
      </w:r>
      <w:r w:rsidR="00C021F9" w:rsidRPr="00E749AB">
        <w:rPr>
          <w:rFonts w:ascii="Times New Roman" w:hAnsi="Times New Roman" w:cs="Times New Roman"/>
          <w:sz w:val="24"/>
          <w:szCs w:val="24"/>
        </w:rPr>
        <w:t>n.wikipedia.org/wiki/Plug-</w:t>
      </w:r>
      <w:r w:rsidR="00BF06B1">
        <w:rPr>
          <w:rFonts w:ascii="Times New Roman" w:hAnsi="Times New Roman" w:cs="Times New Roman"/>
          <w:sz w:val="24"/>
          <w:szCs w:val="24"/>
        </w:rPr>
        <w:t>în</w:t>
      </w:r>
      <w:r w:rsidR="00C021F9" w:rsidRPr="00E749AB">
        <w:rPr>
          <w:rFonts w:ascii="Times New Roman" w:hAnsi="Times New Roman" w:cs="Times New Roman"/>
          <w:sz w:val="24"/>
          <w:szCs w:val="24"/>
        </w:rPr>
        <w:t>_(</w:t>
      </w:r>
      <w:r w:rsidRPr="00E749AB">
        <w:rPr>
          <w:rFonts w:ascii="Times New Roman" w:hAnsi="Times New Roman" w:cs="Times New Roman"/>
          <w:sz w:val="24"/>
          <w:szCs w:val="24"/>
        </w:rPr>
        <w:t>c</w:t>
      </w:r>
      <w:r w:rsidR="00C021F9" w:rsidRPr="00E749AB">
        <w:rPr>
          <w:rFonts w:ascii="Times New Roman" w:hAnsi="Times New Roman" w:cs="Times New Roman"/>
          <w:sz w:val="24"/>
          <w:szCs w:val="24"/>
        </w:rPr>
        <w:t>omputing)</w:t>
      </w:r>
    </w:p>
    <w:p w:rsidR="00E2352B" w:rsidRPr="00E749AB" w:rsidRDefault="00E2352B" w:rsidP="001F1E09">
      <w:pPr>
        <w:pStyle w:val="ListParagraph"/>
        <w:numPr>
          <w:ilvl w:val="0"/>
          <w:numId w:val="1"/>
        </w:numPr>
        <w:spacing w:line="360" w:lineRule="auto"/>
        <w:jc w:val="both"/>
        <w:rPr>
          <w:rFonts w:ascii="Times New Roman" w:hAnsi="Times New Roman" w:cs="Times New Roman"/>
          <w:sz w:val="24"/>
          <w:szCs w:val="24"/>
        </w:rPr>
      </w:pPr>
      <w:r w:rsidRPr="00E749AB">
        <w:rPr>
          <w:rFonts w:ascii="Times New Roman" w:hAnsi="Times New Roman" w:cs="Times New Roman"/>
          <w:sz w:val="24"/>
          <w:szCs w:val="24"/>
        </w:rPr>
        <w:t>code.google.com/p/pymel/</w:t>
      </w:r>
    </w:p>
    <w:p w:rsidR="00B009C0" w:rsidRPr="00E749AB" w:rsidRDefault="00780586" w:rsidP="001F1E09">
      <w:pPr>
        <w:pStyle w:val="ListParagraph"/>
        <w:numPr>
          <w:ilvl w:val="0"/>
          <w:numId w:val="1"/>
        </w:numPr>
        <w:spacing w:line="360" w:lineRule="auto"/>
        <w:jc w:val="both"/>
        <w:rPr>
          <w:rFonts w:ascii="Times New Roman" w:hAnsi="Times New Roman" w:cs="Times New Roman"/>
          <w:sz w:val="24"/>
          <w:szCs w:val="24"/>
        </w:rPr>
      </w:pPr>
      <w:r w:rsidRPr="00E749AB">
        <w:rPr>
          <w:rFonts w:ascii="Times New Roman" w:hAnsi="Times New Roman" w:cs="Times New Roman"/>
          <w:sz w:val="24"/>
          <w:szCs w:val="24"/>
        </w:rPr>
        <w:t>www.autodesk.com/products/autodesk-maya/overview</w:t>
      </w:r>
    </w:p>
    <w:p w:rsidR="00B009C0" w:rsidRDefault="00B009C0" w:rsidP="00A86D76">
      <w:pPr>
        <w:spacing w:line="360" w:lineRule="auto"/>
        <w:rPr>
          <w:rFonts w:cs="Times New Roman"/>
        </w:rPr>
      </w:pPr>
    </w:p>
    <w:sdt>
      <w:sdtPr>
        <w:rPr>
          <w:rFonts w:asciiTheme="minorHAnsi" w:eastAsiaTheme="minorHAnsi" w:hAnsiTheme="minorHAnsi" w:cstheme="minorBidi"/>
          <w:b w:val="0"/>
          <w:bCs w:val="0"/>
          <w:sz w:val="22"/>
          <w:szCs w:val="22"/>
        </w:rPr>
        <w:id w:val="3508854"/>
        <w:docPartObj>
          <w:docPartGallery w:val="Table of Contents"/>
          <w:docPartUnique/>
        </w:docPartObj>
      </w:sdtPr>
      <w:sdtContent>
        <w:p w:rsidR="00B009C0" w:rsidRPr="00F71FE1" w:rsidRDefault="00B009C0" w:rsidP="00A86D76">
          <w:pPr>
            <w:pStyle w:val="TOCHeading"/>
            <w:spacing w:line="360" w:lineRule="auto"/>
            <w:rPr>
              <w:rFonts w:cs="Times New Roman"/>
              <w:sz w:val="32"/>
            </w:rPr>
          </w:pPr>
          <w:r w:rsidRPr="00F71FE1">
            <w:rPr>
              <w:rFonts w:cs="Times New Roman"/>
              <w:sz w:val="32"/>
              <w:szCs w:val="30"/>
            </w:rPr>
            <w:t>Cuprins</w:t>
          </w:r>
        </w:p>
        <w:p w:rsidR="00B009C0" w:rsidRPr="00F71FE1" w:rsidRDefault="00B009C0" w:rsidP="00A86D76">
          <w:pPr>
            <w:spacing w:line="360" w:lineRule="auto"/>
            <w:rPr>
              <w:rFonts w:ascii="Times New Roman" w:hAnsi="Times New Roman" w:cs="Times New Roman"/>
              <w:sz w:val="24"/>
              <w:szCs w:val="24"/>
            </w:rPr>
          </w:pPr>
        </w:p>
        <w:p w:rsidR="00F71FE1" w:rsidRPr="00F71FE1" w:rsidRDefault="00D12B8C">
          <w:pPr>
            <w:pStyle w:val="TOC1"/>
            <w:rPr>
              <w:rFonts w:ascii="Times New Roman" w:eastAsiaTheme="minorEastAsia" w:hAnsi="Times New Roman" w:cs="Times New Roman"/>
              <w:noProof/>
              <w:sz w:val="24"/>
              <w:szCs w:val="24"/>
            </w:rPr>
          </w:pPr>
          <w:r w:rsidRPr="00F71FE1">
            <w:rPr>
              <w:rFonts w:ascii="Times New Roman" w:hAnsi="Times New Roman" w:cs="Times New Roman"/>
              <w:sz w:val="24"/>
              <w:szCs w:val="24"/>
            </w:rPr>
            <w:fldChar w:fldCharType="begin"/>
          </w:r>
          <w:r w:rsidR="00B009C0" w:rsidRPr="00F71FE1">
            <w:rPr>
              <w:rFonts w:ascii="Times New Roman" w:hAnsi="Times New Roman" w:cs="Times New Roman"/>
              <w:sz w:val="24"/>
              <w:szCs w:val="24"/>
            </w:rPr>
            <w:instrText xml:space="preserve"> TOC \o "1-3" \h \z \u </w:instrText>
          </w:r>
          <w:r w:rsidRPr="00F71FE1">
            <w:rPr>
              <w:rFonts w:ascii="Times New Roman" w:hAnsi="Times New Roman" w:cs="Times New Roman"/>
              <w:sz w:val="24"/>
              <w:szCs w:val="24"/>
            </w:rPr>
            <w:fldChar w:fldCharType="separate"/>
          </w:r>
          <w:hyperlink w:anchor="_Toc377983382" w:history="1">
            <w:r w:rsidR="00F71FE1" w:rsidRPr="00F71FE1">
              <w:rPr>
                <w:rStyle w:val="Hyperlink"/>
                <w:rFonts w:ascii="Times New Roman" w:hAnsi="Times New Roman" w:cs="Times New Roman"/>
                <w:noProof/>
                <w:sz w:val="24"/>
                <w:szCs w:val="24"/>
              </w:rPr>
              <w:t>Introducere</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_Toc377983382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1</w:t>
            </w:r>
            <w:r w:rsidRPr="00F71FE1">
              <w:rPr>
                <w:rFonts w:ascii="Times New Roman" w:hAnsi="Times New Roman" w:cs="Times New Roman"/>
                <w:noProof/>
                <w:webHidden/>
                <w:sz w:val="24"/>
                <w:szCs w:val="24"/>
              </w:rPr>
              <w:fldChar w:fldCharType="end"/>
            </w:r>
          </w:hyperlink>
        </w:p>
        <w:p w:rsidR="00F71FE1" w:rsidRPr="00F71FE1" w:rsidRDefault="00D12B8C">
          <w:pPr>
            <w:pStyle w:val="TOC1"/>
            <w:rPr>
              <w:rFonts w:ascii="Times New Roman" w:eastAsiaTheme="minorEastAsia" w:hAnsi="Times New Roman" w:cs="Times New Roman"/>
              <w:noProof/>
              <w:sz w:val="24"/>
              <w:szCs w:val="24"/>
            </w:rPr>
          </w:pPr>
          <w:hyperlink w:anchor="_Toc377983383" w:history="1">
            <w:r w:rsidR="00F71FE1" w:rsidRPr="00F71FE1">
              <w:rPr>
                <w:rStyle w:val="Hyperlink"/>
                <w:rFonts w:ascii="Times New Roman" w:hAnsi="Times New Roman" w:cs="Times New Roman"/>
                <w:noProof/>
                <w:sz w:val="24"/>
                <w:szCs w:val="24"/>
              </w:rPr>
              <w:t>Capitolul 1.  Ce înseamnă CGI?</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_Toc377983383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3</w:t>
            </w:r>
            <w:r w:rsidRPr="00F71FE1">
              <w:rPr>
                <w:rFonts w:ascii="Times New Roman" w:hAnsi="Times New Roman" w:cs="Times New Roman"/>
                <w:noProof/>
                <w:webHidden/>
                <w:sz w:val="24"/>
                <w:szCs w:val="24"/>
              </w:rPr>
              <w:fldChar w:fldCharType="end"/>
            </w:r>
          </w:hyperlink>
        </w:p>
        <w:p w:rsidR="00F71FE1" w:rsidRPr="00F71FE1" w:rsidRDefault="00D12B8C">
          <w:pPr>
            <w:pStyle w:val="TOC2"/>
            <w:tabs>
              <w:tab w:val="right" w:leader="dot" w:pos="9060"/>
            </w:tabs>
            <w:rPr>
              <w:rFonts w:ascii="Times New Roman" w:eastAsiaTheme="minorEastAsia" w:hAnsi="Times New Roman" w:cs="Times New Roman"/>
              <w:noProof/>
              <w:sz w:val="24"/>
              <w:szCs w:val="24"/>
            </w:rPr>
          </w:pPr>
          <w:hyperlink w:anchor="_Toc377983384" w:history="1">
            <w:r w:rsidR="00F71FE1" w:rsidRPr="00F71FE1">
              <w:rPr>
                <w:rStyle w:val="Hyperlink"/>
                <w:rFonts w:ascii="Times New Roman" w:hAnsi="Times New Roman" w:cs="Times New Roman"/>
                <w:noProof/>
                <w:sz w:val="24"/>
                <w:szCs w:val="24"/>
              </w:rPr>
              <w:t>Computer-generated imagery (CGI) [7][8][9]</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_Toc377983384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3</w:t>
            </w:r>
            <w:r w:rsidRPr="00F71FE1">
              <w:rPr>
                <w:rFonts w:ascii="Times New Roman" w:hAnsi="Times New Roman" w:cs="Times New Roman"/>
                <w:noProof/>
                <w:webHidden/>
                <w:sz w:val="24"/>
                <w:szCs w:val="24"/>
              </w:rPr>
              <w:fldChar w:fldCharType="end"/>
            </w:r>
          </w:hyperlink>
        </w:p>
        <w:p w:rsidR="00F71FE1" w:rsidRPr="00F71FE1" w:rsidRDefault="00D12B8C">
          <w:pPr>
            <w:pStyle w:val="TOC2"/>
            <w:tabs>
              <w:tab w:val="right" w:leader="dot" w:pos="9060"/>
            </w:tabs>
            <w:rPr>
              <w:rFonts w:ascii="Times New Roman" w:eastAsiaTheme="minorEastAsia" w:hAnsi="Times New Roman" w:cs="Times New Roman"/>
              <w:noProof/>
              <w:sz w:val="24"/>
              <w:szCs w:val="24"/>
            </w:rPr>
          </w:pPr>
          <w:hyperlink w:anchor="_Toc377983385" w:history="1">
            <w:r w:rsidR="00F71FE1" w:rsidRPr="00F71FE1">
              <w:rPr>
                <w:rStyle w:val="Hyperlink"/>
                <w:rFonts w:ascii="Times New Roman" w:hAnsi="Times New Roman" w:cs="Times New Roman"/>
                <w:noProof/>
                <w:sz w:val="24"/>
                <w:szCs w:val="24"/>
              </w:rPr>
              <w:t>Autodesk Maya - soft de creare CGI [10]</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_Toc377983385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11</w:t>
            </w:r>
            <w:r w:rsidRPr="00F71FE1">
              <w:rPr>
                <w:rFonts w:ascii="Times New Roman" w:hAnsi="Times New Roman" w:cs="Times New Roman"/>
                <w:noProof/>
                <w:webHidden/>
                <w:sz w:val="24"/>
                <w:szCs w:val="24"/>
              </w:rPr>
              <w:fldChar w:fldCharType="end"/>
            </w:r>
          </w:hyperlink>
        </w:p>
        <w:p w:rsidR="00F71FE1" w:rsidRPr="00F71FE1" w:rsidRDefault="00D12B8C">
          <w:pPr>
            <w:pStyle w:val="TOC2"/>
            <w:tabs>
              <w:tab w:val="right" w:leader="dot" w:pos="9060"/>
            </w:tabs>
            <w:rPr>
              <w:rFonts w:ascii="Times New Roman" w:eastAsiaTheme="minorEastAsia" w:hAnsi="Times New Roman" w:cs="Times New Roman"/>
              <w:noProof/>
              <w:sz w:val="24"/>
              <w:szCs w:val="24"/>
            </w:rPr>
          </w:pPr>
          <w:hyperlink w:anchor="_Toc377983386" w:history="1">
            <w:r w:rsidR="00F71FE1" w:rsidRPr="00F71FE1">
              <w:rPr>
                <w:rStyle w:val="Hyperlink"/>
                <w:rFonts w:ascii="Times New Roman" w:hAnsi="Times New Roman" w:cs="Times New Roman"/>
                <w:noProof/>
                <w:sz w:val="24"/>
                <w:szCs w:val="24"/>
                <w:lang w:val="de-DE"/>
              </w:rPr>
              <w:t>Plugin - cheia dezvoltării softurilor de grafică [11][12]</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_Toc377983386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14</w:t>
            </w:r>
            <w:r w:rsidRPr="00F71FE1">
              <w:rPr>
                <w:rFonts w:ascii="Times New Roman" w:hAnsi="Times New Roman" w:cs="Times New Roman"/>
                <w:noProof/>
                <w:webHidden/>
                <w:sz w:val="24"/>
                <w:szCs w:val="24"/>
              </w:rPr>
              <w:fldChar w:fldCharType="end"/>
            </w:r>
          </w:hyperlink>
        </w:p>
        <w:p w:rsidR="00F71FE1" w:rsidRPr="00F71FE1" w:rsidRDefault="00D12B8C">
          <w:pPr>
            <w:pStyle w:val="TOC1"/>
            <w:rPr>
              <w:rFonts w:ascii="Times New Roman" w:eastAsiaTheme="minorEastAsia" w:hAnsi="Times New Roman" w:cs="Times New Roman"/>
              <w:noProof/>
              <w:sz w:val="24"/>
              <w:szCs w:val="24"/>
            </w:rPr>
          </w:pPr>
          <w:hyperlink w:anchor="_Toc377983387" w:history="1">
            <w:r w:rsidR="00F71FE1" w:rsidRPr="00F71FE1">
              <w:rPr>
                <w:rStyle w:val="Hyperlink"/>
                <w:rFonts w:ascii="Times New Roman" w:hAnsi="Times New Roman" w:cs="Times New Roman"/>
                <w:noProof/>
                <w:sz w:val="24"/>
                <w:szCs w:val="24"/>
              </w:rPr>
              <w:t xml:space="preserve">Capitolul 2.  </w:t>
            </w:r>
            <w:r w:rsidR="00D00F4C" w:rsidRPr="00D00F4C">
              <w:rPr>
                <w:rFonts w:ascii="Times New Roman" w:hAnsi="Times New Roman" w:cs="Times New Roman"/>
                <w:sz w:val="24"/>
                <w:szCs w:val="30"/>
              </w:rPr>
              <w:t>Programarea orientat</w:t>
            </w:r>
            <w:r w:rsidR="00D00F4C" w:rsidRPr="00D00F4C">
              <w:rPr>
                <w:rFonts w:ascii="Times New Roman" w:hAnsi="Times New Roman" w:cs="Times New Roman"/>
                <w:sz w:val="24"/>
                <w:szCs w:val="30"/>
                <w:lang w:val="ro-RO"/>
              </w:rPr>
              <w:t>ă</w:t>
            </w:r>
            <w:r w:rsidR="00023D77">
              <w:rPr>
                <w:rFonts w:ascii="Times New Roman" w:hAnsi="Times New Roman" w:cs="Times New Roman"/>
                <w:sz w:val="24"/>
                <w:szCs w:val="30"/>
                <w:lang w:val="ro-RO"/>
              </w:rPr>
              <w:t xml:space="preserve"> pe </w:t>
            </w:r>
            <w:r w:rsidR="00023D77" w:rsidRPr="00023D77">
              <w:rPr>
                <w:rFonts w:ascii="Times New Roman" w:hAnsi="Times New Roman" w:cs="Times New Roman"/>
                <w:sz w:val="24"/>
                <w:szCs w:val="30"/>
                <w:lang w:val="ro-RO"/>
              </w:rPr>
              <w:t>obiect</w:t>
            </w:r>
            <w:r w:rsidR="00023D77">
              <w:rPr>
                <w:rFonts w:ascii="Times New Roman" w:hAnsi="Times New Roman" w:cs="Times New Roman"/>
                <w:sz w:val="24"/>
                <w:szCs w:val="30"/>
                <w:lang w:val="ro-RO"/>
              </w:rPr>
              <w:t>e</w:t>
            </w:r>
            <w:r w:rsidR="00D00F4C" w:rsidRPr="00D00F4C">
              <w:rPr>
                <w:rFonts w:ascii="Times New Roman" w:hAnsi="Times New Roman" w:cs="Times New Roman"/>
                <w:sz w:val="24"/>
                <w:szCs w:val="30"/>
                <w:lang w:val="ro-RO"/>
              </w:rPr>
              <w:t xml:space="preserve"> în Python.</w:t>
            </w:r>
            <w:r w:rsidR="00D00F4C">
              <w:rPr>
                <w:rFonts w:ascii="Times New Roman" w:hAnsi="Times New Roman" w:cs="Times New Roman"/>
                <w:sz w:val="24"/>
                <w:szCs w:val="30"/>
                <w:lang w:val="ro-RO"/>
              </w:rPr>
              <w:t xml:space="preserve"> </w:t>
            </w:r>
            <w:r w:rsidR="00D00F4C" w:rsidRPr="00D00F4C">
              <w:rPr>
                <w:rFonts w:ascii="Times New Roman" w:hAnsi="Times New Roman" w:cs="Times New Roman"/>
                <w:sz w:val="24"/>
                <w:szCs w:val="30"/>
                <w:lang w:val="ro-RO"/>
              </w:rPr>
              <w:t>Interacţiunea Python cu Maya</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_Toc377983387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18</w:t>
            </w:r>
            <w:r w:rsidRPr="00F71FE1">
              <w:rPr>
                <w:rFonts w:ascii="Times New Roman" w:hAnsi="Times New Roman" w:cs="Times New Roman"/>
                <w:noProof/>
                <w:webHidden/>
                <w:sz w:val="24"/>
                <w:szCs w:val="24"/>
              </w:rPr>
              <w:fldChar w:fldCharType="end"/>
            </w:r>
          </w:hyperlink>
        </w:p>
        <w:p w:rsidR="00F71FE1" w:rsidRPr="00F71FE1" w:rsidRDefault="00D12B8C">
          <w:pPr>
            <w:pStyle w:val="TOC2"/>
            <w:tabs>
              <w:tab w:val="right" w:leader="dot" w:pos="9060"/>
            </w:tabs>
            <w:rPr>
              <w:rFonts w:ascii="Times New Roman" w:eastAsiaTheme="minorEastAsia" w:hAnsi="Times New Roman" w:cs="Times New Roman"/>
              <w:noProof/>
              <w:sz w:val="24"/>
              <w:szCs w:val="24"/>
            </w:rPr>
          </w:pPr>
          <w:hyperlink w:anchor="_Toc377983388" w:history="1">
            <w:r w:rsidR="00F71FE1" w:rsidRPr="00F71FE1">
              <w:rPr>
                <w:rStyle w:val="Hyperlink"/>
                <w:rFonts w:ascii="Times New Roman" w:hAnsi="Times New Roman" w:cs="Times New Roman"/>
                <w:noProof/>
                <w:sz w:val="24"/>
                <w:szCs w:val="24"/>
              </w:rPr>
              <w:t>Interacţionări cu Maya [1]</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_Toc377983388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18</w:t>
            </w:r>
            <w:r w:rsidRPr="00F71FE1">
              <w:rPr>
                <w:rFonts w:ascii="Times New Roman" w:hAnsi="Times New Roman" w:cs="Times New Roman"/>
                <w:noProof/>
                <w:webHidden/>
                <w:sz w:val="24"/>
                <w:szCs w:val="24"/>
              </w:rPr>
              <w:fldChar w:fldCharType="end"/>
            </w:r>
          </w:hyperlink>
        </w:p>
        <w:p w:rsidR="00F71FE1" w:rsidRPr="00F71FE1" w:rsidRDefault="00D12B8C">
          <w:pPr>
            <w:pStyle w:val="TOC2"/>
            <w:tabs>
              <w:tab w:val="right" w:leader="dot" w:pos="9060"/>
            </w:tabs>
            <w:rPr>
              <w:rFonts w:ascii="Times New Roman" w:eastAsiaTheme="minorEastAsia" w:hAnsi="Times New Roman" w:cs="Times New Roman"/>
              <w:noProof/>
              <w:sz w:val="24"/>
              <w:szCs w:val="24"/>
            </w:rPr>
          </w:pPr>
          <w:hyperlink w:anchor="_Toc377983389" w:history="1">
            <w:r w:rsidR="00F71FE1" w:rsidRPr="00F71FE1">
              <w:rPr>
                <w:rStyle w:val="Hyperlink"/>
                <w:rFonts w:ascii="Times New Roman" w:hAnsi="Times New Roman" w:cs="Times New Roman"/>
                <w:noProof/>
                <w:sz w:val="24"/>
                <w:szCs w:val="24"/>
                <w:lang w:val="de-DE"/>
              </w:rPr>
              <w:t>Python versus MEL în Maya [1]</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_Toc377983389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20</w:t>
            </w:r>
            <w:r w:rsidRPr="00F71FE1">
              <w:rPr>
                <w:rFonts w:ascii="Times New Roman" w:hAnsi="Times New Roman" w:cs="Times New Roman"/>
                <w:noProof/>
                <w:webHidden/>
                <w:sz w:val="24"/>
                <w:szCs w:val="24"/>
              </w:rPr>
              <w:fldChar w:fldCharType="end"/>
            </w:r>
          </w:hyperlink>
        </w:p>
        <w:p w:rsidR="00F71FE1" w:rsidRPr="00F71FE1" w:rsidRDefault="00D12B8C">
          <w:pPr>
            <w:pStyle w:val="TOC2"/>
            <w:tabs>
              <w:tab w:val="right" w:leader="dot" w:pos="9060"/>
            </w:tabs>
            <w:rPr>
              <w:rFonts w:ascii="Times New Roman" w:eastAsiaTheme="minorEastAsia" w:hAnsi="Times New Roman" w:cs="Times New Roman"/>
              <w:noProof/>
              <w:sz w:val="24"/>
              <w:szCs w:val="24"/>
            </w:rPr>
          </w:pPr>
          <w:hyperlink w:anchor="_Toc377983390" w:history="1">
            <w:r w:rsidR="00F71FE1" w:rsidRPr="00F71FE1">
              <w:rPr>
                <w:rStyle w:val="Hyperlink"/>
                <w:rFonts w:ascii="Times New Roman" w:hAnsi="Times New Roman" w:cs="Times New Roman"/>
                <w:noProof/>
                <w:sz w:val="24"/>
                <w:szCs w:val="24"/>
              </w:rPr>
              <w:t>Executarea limbajului de programare Python în Maya [1]</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_Toc377983390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20</w:t>
            </w:r>
            <w:r w:rsidRPr="00F71FE1">
              <w:rPr>
                <w:rFonts w:ascii="Times New Roman" w:hAnsi="Times New Roman" w:cs="Times New Roman"/>
                <w:noProof/>
                <w:webHidden/>
                <w:sz w:val="24"/>
                <w:szCs w:val="24"/>
              </w:rPr>
              <w:fldChar w:fldCharType="end"/>
            </w:r>
          </w:hyperlink>
        </w:p>
        <w:p w:rsidR="00F71FE1" w:rsidRPr="00F71FE1" w:rsidRDefault="00D12B8C">
          <w:pPr>
            <w:pStyle w:val="TOC2"/>
            <w:tabs>
              <w:tab w:val="right" w:leader="dot" w:pos="9060"/>
            </w:tabs>
            <w:rPr>
              <w:rFonts w:ascii="Times New Roman" w:eastAsiaTheme="minorEastAsia" w:hAnsi="Times New Roman" w:cs="Times New Roman"/>
              <w:noProof/>
              <w:sz w:val="24"/>
              <w:szCs w:val="24"/>
            </w:rPr>
          </w:pPr>
          <w:hyperlink w:anchor="_Toc377983391" w:history="1">
            <w:r w:rsidR="00F71FE1" w:rsidRPr="00F71FE1">
              <w:rPr>
                <w:rStyle w:val="Hyperlink"/>
                <w:rFonts w:ascii="Times New Roman" w:hAnsi="Times New Roman" w:cs="Times New Roman"/>
                <w:noProof/>
                <w:sz w:val="24"/>
                <w:szCs w:val="24"/>
              </w:rPr>
              <w:t xml:space="preserve">Diferenţele principale dintre Python </w:t>
            </w:r>
            <w:r w:rsidR="00610A3C">
              <w:rPr>
                <w:rStyle w:val="Hyperlink"/>
                <w:rFonts w:ascii="Times New Roman" w:hAnsi="Times New Roman" w:cs="Times New Roman"/>
                <w:noProof/>
                <w:sz w:val="24"/>
                <w:szCs w:val="24"/>
              </w:rPr>
              <w:t>ş</w:t>
            </w:r>
            <w:r w:rsidR="00F71FE1" w:rsidRPr="00F71FE1">
              <w:rPr>
                <w:rStyle w:val="Hyperlink"/>
                <w:rFonts w:ascii="Times New Roman" w:hAnsi="Times New Roman" w:cs="Times New Roman"/>
                <w:noProof/>
                <w:sz w:val="24"/>
                <w:szCs w:val="24"/>
              </w:rPr>
              <w:t>i alte limbaje de programare</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_Toc377983391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22</w:t>
            </w:r>
            <w:r w:rsidRPr="00F71FE1">
              <w:rPr>
                <w:rFonts w:ascii="Times New Roman" w:hAnsi="Times New Roman" w:cs="Times New Roman"/>
                <w:noProof/>
                <w:webHidden/>
                <w:sz w:val="24"/>
                <w:szCs w:val="24"/>
              </w:rPr>
              <w:fldChar w:fldCharType="end"/>
            </w:r>
          </w:hyperlink>
        </w:p>
        <w:p w:rsidR="00F71FE1" w:rsidRPr="00F71FE1" w:rsidRDefault="00D12B8C">
          <w:pPr>
            <w:pStyle w:val="TOC2"/>
            <w:tabs>
              <w:tab w:val="right" w:leader="dot" w:pos="9060"/>
            </w:tabs>
            <w:rPr>
              <w:rFonts w:ascii="Times New Roman" w:eastAsiaTheme="minorEastAsia" w:hAnsi="Times New Roman" w:cs="Times New Roman"/>
              <w:noProof/>
              <w:sz w:val="24"/>
              <w:szCs w:val="24"/>
            </w:rPr>
          </w:pPr>
          <w:hyperlink w:anchor="_Toc377983392" w:history="1">
            <w:r w:rsidR="00F71FE1" w:rsidRPr="00F71FE1">
              <w:rPr>
                <w:rStyle w:val="Hyperlink"/>
                <w:rFonts w:ascii="Times New Roman" w:hAnsi="Times New Roman" w:cs="Times New Roman"/>
                <w:noProof/>
                <w:sz w:val="24"/>
                <w:szCs w:val="24"/>
              </w:rPr>
              <w:t>Ce este un modul în Python? [1]</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_Toc377983392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24</w:t>
            </w:r>
            <w:r w:rsidRPr="00F71FE1">
              <w:rPr>
                <w:rFonts w:ascii="Times New Roman" w:hAnsi="Times New Roman" w:cs="Times New Roman"/>
                <w:noProof/>
                <w:webHidden/>
                <w:sz w:val="24"/>
                <w:szCs w:val="24"/>
              </w:rPr>
              <w:fldChar w:fldCharType="end"/>
            </w:r>
          </w:hyperlink>
        </w:p>
        <w:p w:rsidR="00F71FE1" w:rsidRPr="00F71FE1" w:rsidRDefault="00D12B8C">
          <w:pPr>
            <w:pStyle w:val="TOC2"/>
            <w:tabs>
              <w:tab w:val="right" w:leader="dot" w:pos="9060"/>
            </w:tabs>
            <w:rPr>
              <w:rFonts w:ascii="Times New Roman" w:eastAsiaTheme="minorEastAsia" w:hAnsi="Times New Roman" w:cs="Times New Roman"/>
              <w:noProof/>
              <w:sz w:val="24"/>
              <w:szCs w:val="24"/>
            </w:rPr>
          </w:pPr>
          <w:hyperlink w:anchor="_Toc377983393" w:history="1">
            <w:r w:rsidR="00F71FE1" w:rsidRPr="00F71FE1">
              <w:rPr>
                <w:rStyle w:val="Hyperlink"/>
                <w:rFonts w:ascii="Times New Roman" w:hAnsi="Times New Roman" w:cs="Times New Roman"/>
                <w:noProof/>
                <w:sz w:val="24"/>
                <w:szCs w:val="24"/>
              </w:rPr>
              <w:t>Calea în Python [1]</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_Toc377983393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29</w:t>
            </w:r>
            <w:r w:rsidRPr="00F71FE1">
              <w:rPr>
                <w:rFonts w:ascii="Times New Roman" w:hAnsi="Times New Roman" w:cs="Times New Roman"/>
                <w:noProof/>
                <w:webHidden/>
                <w:sz w:val="24"/>
                <w:szCs w:val="24"/>
              </w:rPr>
              <w:fldChar w:fldCharType="end"/>
            </w:r>
          </w:hyperlink>
        </w:p>
        <w:p w:rsidR="00F71FE1" w:rsidRPr="00F71FE1" w:rsidRDefault="00D12B8C">
          <w:pPr>
            <w:pStyle w:val="TOC2"/>
            <w:tabs>
              <w:tab w:val="right" w:leader="dot" w:pos="9060"/>
            </w:tabs>
            <w:rPr>
              <w:rFonts w:ascii="Times New Roman" w:eastAsiaTheme="minorEastAsia" w:hAnsi="Times New Roman" w:cs="Times New Roman"/>
              <w:noProof/>
              <w:sz w:val="24"/>
              <w:szCs w:val="24"/>
            </w:rPr>
          </w:pPr>
          <w:hyperlink w:anchor="_Toc377983394" w:history="1">
            <w:r w:rsidR="00F71FE1" w:rsidRPr="00F71FE1">
              <w:rPr>
                <w:rStyle w:val="Hyperlink"/>
                <w:rFonts w:ascii="Times New Roman" w:hAnsi="Times New Roman" w:cs="Times New Roman"/>
                <w:noProof/>
                <w:sz w:val="24"/>
                <w:szCs w:val="24"/>
              </w:rPr>
              <w:t>Programarea obiect-orientat în Maya [1]</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_Toc377983394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31</w:t>
            </w:r>
            <w:r w:rsidRPr="00F71FE1">
              <w:rPr>
                <w:rFonts w:ascii="Times New Roman" w:hAnsi="Times New Roman" w:cs="Times New Roman"/>
                <w:noProof/>
                <w:webHidden/>
                <w:sz w:val="24"/>
                <w:szCs w:val="24"/>
              </w:rPr>
              <w:fldChar w:fldCharType="end"/>
            </w:r>
          </w:hyperlink>
        </w:p>
        <w:p w:rsidR="00F71FE1" w:rsidRPr="00F71FE1" w:rsidRDefault="00D12B8C">
          <w:pPr>
            <w:pStyle w:val="TOC3"/>
            <w:tabs>
              <w:tab w:val="right" w:leader="dot" w:pos="9060"/>
            </w:tabs>
            <w:rPr>
              <w:rFonts w:ascii="Times New Roman" w:eastAsiaTheme="minorEastAsia" w:hAnsi="Times New Roman" w:cs="Times New Roman"/>
              <w:noProof/>
              <w:sz w:val="24"/>
              <w:szCs w:val="24"/>
            </w:rPr>
          </w:pPr>
          <w:hyperlink w:anchor="_Toc377983395" w:history="1">
            <w:r w:rsidR="00F71FE1" w:rsidRPr="00F71FE1">
              <w:rPr>
                <w:rStyle w:val="Hyperlink"/>
                <w:rFonts w:ascii="Times New Roman" w:hAnsi="Times New Roman" w:cs="Times New Roman"/>
                <w:noProof/>
                <w:sz w:val="24"/>
                <w:szCs w:val="24"/>
              </w:rPr>
              <w:t>Programarea obiect-orientata versus programarea procedurală [1]</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_Toc377983395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32</w:t>
            </w:r>
            <w:r w:rsidRPr="00F71FE1">
              <w:rPr>
                <w:rFonts w:ascii="Times New Roman" w:hAnsi="Times New Roman" w:cs="Times New Roman"/>
                <w:noProof/>
                <w:webHidden/>
                <w:sz w:val="24"/>
                <w:szCs w:val="24"/>
              </w:rPr>
              <w:fldChar w:fldCharType="end"/>
            </w:r>
          </w:hyperlink>
        </w:p>
        <w:p w:rsidR="00F71FE1" w:rsidRPr="00F71FE1" w:rsidRDefault="00D12B8C">
          <w:pPr>
            <w:pStyle w:val="TOC3"/>
            <w:tabs>
              <w:tab w:val="right" w:leader="dot" w:pos="9060"/>
            </w:tabs>
            <w:rPr>
              <w:rFonts w:ascii="Times New Roman" w:eastAsiaTheme="minorEastAsia" w:hAnsi="Times New Roman" w:cs="Times New Roman"/>
              <w:noProof/>
              <w:sz w:val="24"/>
              <w:szCs w:val="24"/>
            </w:rPr>
          </w:pPr>
          <w:hyperlink w:anchor="_Toc377983396" w:history="1">
            <w:r w:rsidR="00610A3C">
              <w:rPr>
                <w:rStyle w:val="Hyperlink"/>
                <w:rFonts w:ascii="Times New Roman" w:hAnsi="Times New Roman" w:cs="Times New Roman"/>
                <w:noProof/>
                <w:sz w:val="24"/>
                <w:szCs w:val="24"/>
              </w:rPr>
              <w:t>Noţ</w:t>
            </w:r>
            <w:r w:rsidR="00F71FE1" w:rsidRPr="00F71FE1">
              <w:rPr>
                <w:rStyle w:val="Hyperlink"/>
                <w:rFonts w:ascii="Times New Roman" w:hAnsi="Times New Roman" w:cs="Times New Roman"/>
                <w:noProof/>
                <w:sz w:val="24"/>
                <w:szCs w:val="24"/>
              </w:rPr>
              <w:t>iuni de baza ale implementării unei clase în Python [1]</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_Toc377983396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33</w:t>
            </w:r>
            <w:r w:rsidRPr="00F71FE1">
              <w:rPr>
                <w:rFonts w:ascii="Times New Roman" w:hAnsi="Times New Roman" w:cs="Times New Roman"/>
                <w:noProof/>
                <w:webHidden/>
                <w:sz w:val="24"/>
                <w:szCs w:val="24"/>
              </w:rPr>
              <w:fldChar w:fldCharType="end"/>
            </w:r>
          </w:hyperlink>
        </w:p>
        <w:p w:rsidR="00F71FE1" w:rsidRPr="00F71FE1" w:rsidRDefault="00D12B8C">
          <w:pPr>
            <w:pStyle w:val="TOC3"/>
            <w:tabs>
              <w:tab w:val="right" w:leader="dot" w:pos="9060"/>
            </w:tabs>
            <w:rPr>
              <w:rFonts w:ascii="Times New Roman" w:eastAsiaTheme="minorEastAsia" w:hAnsi="Times New Roman" w:cs="Times New Roman"/>
              <w:noProof/>
              <w:sz w:val="24"/>
              <w:szCs w:val="24"/>
            </w:rPr>
          </w:pPr>
          <w:hyperlink w:anchor="_Toc377983397" w:history="1">
            <w:r w:rsidR="00F71FE1" w:rsidRPr="00F71FE1">
              <w:rPr>
                <w:rStyle w:val="Hyperlink"/>
                <w:rFonts w:ascii="Times New Roman" w:hAnsi="Times New Roman" w:cs="Times New Roman"/>
                <w:noProof/>
                <w:sz w:val="24"/>
                <w:szCs w:val="24"/>
              </w:rPr>
              <w:t>Moştenirea [1]</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_Toc377983397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35</w:t>
            </w:r>
            <w:r w:rsidRPr="00F71FE1">
              <w:rPr>
                <w:rFonts w:ascii="Times New Roman" w:hAnsi="Times New Roman" w:cs="Times New Roman"/>
                <w:noProof/>
                <w:webHidden/>
                <w:sz w:val="24"/>
                <w:szCs w:val="24"/>
              </w:rPr>
              <w:fldChar w:fldCharType="end"/>
            </w:r>
          </w:hyperlink>
        </w:p>
        <w:p w:rsidR="00F71FE1" w:rsidRPr="00F71FE1" w:rsidRDefault="00D12B8C">
          <w:pPr>
            <w:pStyle w:val="TOC3"/>
            <w:tabs>
              <w:tab w:val="right" w:leader="dot" w:pos="9060"/>
            </w:tabs>
            <w:rPr>
              <w:rFonts w:ascii="Times New Roman" w:eastAsiaTheme="minorEastAsia" w:hAnsi="Times New Roman" w:cs="Times New Roman"/>
              <w:noProof/>
              <w:sz w:val="24"/>
              <w:szCs w:val="24"/>
            </w:rPr>
          </w:pPr>
          <w:hyperlink w:anchor="_Toc377983398" w:history="1">
            <w:r w:rsidR="00F71FE1" w:rsidRPr="00F71FE1">
              <w:rPr>
                <w:rStyle w:val="Hyperlink"/>
                <w:rFonts w:ascii="Times New Roman" w:hAnsi="Times New Roman" w:cs="Times New Roman"/>
                <w:noProof/>
                <w:sz w:val="24"/>
                <w:szCs w:val="24"/>
              </w:rPr>
              <w:t>PyMEL [13]</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_Toc377983398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36</w:t>
            </w:r>
            <w:r w:rsidRPr="00F71FE1">
              <w:rPr>
                <w:rFonts w:ascii="Times New Roman" w:hAnsi="Times New Roman" w:cs="Times New Roman"/>
                <w:noProof/>
                <w:webHidden/>
                <w:sz w:val="24"/>
                <w:szCs w:val="24"/>
              </w:rPr>
              <w:fldChar w:fldCharType="end"/>
            </w:r>
          </w:hyperlink>
        </w:p>
        <w:p w:rsidR="00F71FE1" w:rsidRPr="00F71FE1" w:rsidRDefault="00D12B8C">
          <w:pPr>
            <w:pStyle w:val="TOC1"/>
            <w:rPr>
              <w:rFonts w:ascii="Times New Roman" w:eastAsiaTheme="minorEastAsia" w:hAnsi="Times New Roman" w:cs="Times New Roman"/>
              <w:noProof/>
              <w:sz w:val="24"/>
              <w:szCs w:val="24"/>
            </w:rPr>
          </w:pPr>
          <w:hyperlink w:anchor="_Toc377983399" w:history="1">
            <w:r w:rsidR="00F71FE1" w:rsidRPr="00F71FE1">
              <w:rPr>
                <w:rStyle w:val="Hyperlink"/>
                <w:rFonts w:ascii="Times New Roman" w:hAnsi="Times New Roman" w:cs="Times New Roman"/>
                <w:noProof/>
                <w:sz w:val="24"/>
                <w:szCs w:val="24"/>
              </w:rPr>
              <w:t>Capitolul 3.  Plugin - "Creare Mediu". Descriere si funcţionalitate</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_Toc377983399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39</w:t>
            </w:r>
            <w:r w:rsidRPr="00F71FE1">
              <w:rPr>
                <w:rFonts w:ascii="Times New Roman" w:hAnsi="Times New Roman" w:cs="Times New Roman"/>
                <w:noProof/>
                <w:webHidden/>
                <w:sz w:val="24"/>
                <w:szCs w:val="24"/>
              </w:rPr>
              <w:fldChar w:fldCharType="end"/>
            </w:r>
          </w:hyperlink>
        </w:p>
        <w:p w:rsidR="00F71FE1" w:rsidRPr="00F71FE1" w:rsidRDefault="00D12B8C">
          <w:pPr>
            <w:pStyle w:val="TOC2"/>
            <w:tabs>
              <w:tab w:val="right" w:leader="dot" w:pos="9060"/>
            </w:tabs>
            <w:rPr>
              <w:rFonts w:ascii="Times New Roman" w:eastAsiaTheme="minorEastAsia" w:hAnsi="Times New Roman" w:cs="Times New Roman"/>
              <w:noProof/>
              <w:sz w:val="24"/>
              <w:szCs w:val="24"/>
            </w:rPr>
          </w:pPr>
          <w:hyperlink w:anchor="_Toc377983400" w:history="1">
            <w:r w:rsidR="00610A3C">
              <w:rPr>
                <w:rStyle w:val="Hyperlink"/>
                <w:rFonts w:ascii="Times New Roman" w:hAnsi="Times New Roman" w:cs="Times New Roman"/>
                <w:noProof/>
                <w:sz w:val="24"/>
                <w:szCs w:val="24"/>
              </w:rPr>
              <w:t>Descrierea ş</w:t>
            </w:r>
            <w:r w:rsidR="00F71FE1" w:rsidRPr="00F71FE1">
              <w:rPr>
                <w:rStyle w:val="Hyperlink"/>
                <w:rFonts w:ascii="Times New Roman" w:hAnsi="Times New Roman" w:cs="Times New Roman"/>
                <w:noProof/>
                <w:sz w:val="24"/>
                <w:szCs w:val="24"/>
              </w:rPr>
              <w:t>i funcţionalitatea Plug-inului "Creare Mediu"</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_Toc377983400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39</w:t>
            </w:r>
            <w:r w:rsidRPr="00F71FE1">
              <w:rPr>
                <w:rFonts w:ascii="Times New Roman" w:hAnsi="Times New Roman" w:cs="Times New Roman"/>
                <w:noProof/>
                <w:webHidden/>
                <w:sz w:val="24"/>
                <w:szCs w:val="24"/>
              </w:rPr>
              <w:fldChar w:fldCharType="end"/>
            </w:r>
          </w:hyperlink>
        </w:p>
        <w:p w:rsidR="00F71FE1" w:rsidRPr="00F71FE1" w:rsidRDefault="00D12B8C">
          <w:pPr>
            <w:pStyle w:val="TOC2"/>
            <w:tabs>
              <w:tab w:val="right" w:leader="dot" w:pos="9060"/>
            </w:tabs>
            <w:rPr>
              <w:rFonts w:ascii="Times New Roman" w:eastAsiaTheme="minorEastAsia" w:hAnsi="Times New Roman" w:cs="Times New Roman"/>
              <w:noProof/>
              <w:sz w:val="24"/>
              <w:szCs w:val="24"/>
            </w:rPr>
          </w:pPr>
          <w:hyperlink w:anchor="_Toc377983401" w:history="1">
            <w:r w:rsidR="00F71FE1" w:rsidRPr="00F71FE1">
              <w:rPr>
                <w:rStyle w:val="Hyperlink"/>
                <w:rFonts w:ascii="Times New Roman" w:hAnsi="Times New Roman" w:cs="Times New Roman"/>
                <w:noProof/>
                <w:sz w:val="24"/>
                <w:szCs w:val="24"/>
              </w:rPr>
              <w:t>Descrierea instrucţiunilor de baz</w:t>
            </w:r>
            <w:r w:rsidR="00F71FE1" w:rsidRPr="00F71FE1">
              <w:rPr>
                <w:rStyle w:val="Hyperlink"/>
                <w:rFonts w:ascii="Times New Roman" w:hAnsi="Times New Roman" w:cs="Times New Roman"/>
                <w:noProof/>
                <w:sz w:val="24"/>
                <w:szCs w:val="24"/>
                <w:lang w:val="ro-RO"/>
              </w:rPr>
              <w:t>ă</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_Toc377983401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40</w:t>
            </w:r>
            <w:r w:rsidRPr="00F71FE1">
              <w:rPr>
                <w:rFonts w:ascii="Times New Roman" w:hAnsi="Times New Roman" w:cs="Times New Roman"/>
                <w:noProof/>
                <w:webHidden/>
                <w:sz w:val="24"/>
                <w:szCs w:val="24"/>
              </w:rPr>
              <w:fldChar w:fldCharType="end"/>
            </w:r>
          </w:hyperlink>
        </w:p>
        <w:p w:rsidR="00F71FE1" w:rsidRPr="00F71FE1" w:rsidRDefault="00D12B8C">
          <w:pPr>
            <w:pStyle w:val="TOC1"/>
            <w:rPr>
              <w:rFonts w:ascii="Times New Roman" w:eastAsiaTheme="minorEastAsia" w:hAnsi="Times New Roman" w:cs="Times New Roman"/>
              <w:noProof/>
              <w:sz w:val="24"/>
              <w:szCs w:val="24"/>
            </w:rPr>
          </w:pPr>
          <w:hyperlink w:anchor="_Toc377983402" w:history="1">
            <w:r w:rsidR="00F71FE1" w:rsidRPr="00F71FE1">
              <w:rPr>
                <w:rStyle w:val="Hyperlink"/>
                <w:rFonts w:ascii="Times New Roman" w:hAnsi="Times New Roman" w:cs="Times New Roman"/>
                <w:noProof/>
                <w:sz w:val="24"/>
                <w:szCs w:val="24"/>
              </w:rPr>
              <w:t>Capitolul 4.  Ghid de utilizare.</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_Toc377983402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55</w:t>
            </w:r>
            <w:r w:rsidRPr="00F71FE1">
              <w:rPr>
                <w:rFonts w:ascii="Times New Roman" w:hAnsi="Times New Roman" w:cs="Times New Roman"/>
                <w:noProof/>
                <w:webHidden/>
                <w:sz w:val="24"/>
                <w:szCs w:val="24"/>
              </w:rPr>
              <w:fldChar w:fldCharType="end"/>
            </w:r>
          </w:hyperlink>
        </w:p>
        <w:p w:rsidR="00F71FE1" w:rsidRPr="00F71FE1" w:rsidRDefault="00D12B8C">
          <w:pPr>
            <w:pStyle w:val="TOC2"/>
            <w:tabs>
              <w:tab w:val="right" w:leader="dot" w:pos="9060"/>
            </w:tabs>
            <w:rPr>
              <w:rFonts w:ascii="Times New Roman" w:eastAsiaTheme="minorEastAsia" w:hAnsi="Times New Roman" w:cs="Times New Roman"/>
              <w:noProof/>
              <w:sz w:val="24"/>
              <w:szCs w:val="24"/>
            </w:rPr>
          </w:pPr>
          <w:hyperlink w:anchor="_Toc377983403" w:history="1">
            <w:r w:rsidR="00F71FE1" w:rsidRPr="00F71FE1">
              <w:rPr>
                <w:rStyle w:val="Hyperlink"/>
                <w:rFonts w:ascii="Times New Roman" w:hAnsi="Times New Roman" w:cs="Times New Roman"/>
                <w:noProof/>
                <w:sz w:val="24"/>
                <w:szCs w:val="24"/>
              </w:rPr>
              <w:t>Utilizarea Plug-inului.</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_Toc377983403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55</w:t>
            </w:r>
            <w:r w:rsidRPr="00F71FE1">
              <w:rPr>
                <w:rFonts w:ascii="Times New Roman" w:hAnsi="Times New Roman" w:cs="Times New Roman"/>
                <w:noProof/>
                <w:webHidden/>
                <w:sz w:val="24"/>
                <w:szCs w:val="24"/>
              </w:rPr>
              <w:fldChar w:fldCharType="end"/>
            </w:r>
          </w:hyperlink>
        </w:p>
        <w:p w:rsidR="00F71FE1" w:rsidRPr="00F71FE1" w:rsidRDefault="00D12B8C">
          <w:pPr>
            <w:pStyle w:val="TOC1"/>
            <w:rPr>
              <w:rFonts w:ascii="Times New Roman" w:eastAsiaTheme="minorEastAsia" w:hAnsi="Times New Roman" w:cs="Times New Roman"/>
              <w:noProof/>
              <w:sz w:val="24"/>
              <w:szCs w:val="24"/>
            </w:rPr>
          </w:pPr>
          <w:hyperlink w:anchor="_Toc377983404" w:history="1">
            <w:r w:rsidR="00610A3C">
              <w:rPr>
                <w:rStyle w:val="Hyperlink"/>
                <w:rFonts w:ascii="Times New Roman" w:hAnsi="Times New Roman" w:cs="Times New Roman"/>
                <w:noProof/>
                <w:sz w:val="24"/>
                <w:szCs w:val="24"/>
              </w:rPr>
              <w:t>Capitolul 5.  Codul sursă</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_Toc377983404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59</w:t>
            </w:r>
            <w:r w:rsidRPr="00F71FE1">
              <w:rPr>
                <w:rFonts w:ascii="Times New Roman" w:hAnsi="Times New Roman" w:cs="Times New Roman"/>
                <w:noProof/>
                <w:webHidden/>
                <w:sz w:val="24"/>
                <w:szCs w:val="24"/>
              </w:rPr>
              <w:fldChar w:fldCharType="end"/>
            </w:r>
          </w:hyperlink>
        </w:p>
        <w:p w:rsidR="00F71FE1" w:rsidRPr="00F71FE1" w:rsidRDefault="00D12B8C">
          <w:pPr>
            <w:pStyle w:val="TOC2"/>
            <w:tabs>
              <w:tab w:val="right" w:leader="dot" w:pos="9060"/>
            </w:tabs>
            <w:rPr>
              <w:rFonts w:ascii="Times New Roman" w:eastAsiaTheme="minorEastAsia" w:hAnsi="Times New Roman" w:cs="Times New Roman"/>
              <w:noProof/>
              <w:sz w:val="24"/>
              <w:szCs w:val="24"/>
            </w:rPr>
          </w:pPr>
          <w:hyperlink w:anchor="_Toc377983405" w:history="1">
            <w:r w:rsidR="00F71FE1" w:rsidRPr="00F71FE1">
              <w:rPr>
                <w:rStyle w:val="Hyperlink"/>
                <w:rFonts w:ascii="Times New Roman" w:hAnsi="Times New Roman" w:cs="Times New Roman"/>
                <w:noProof/>
                <w:sz w:val="24"/>
                <w:szCs w:val="24"/>
              </w:rPr>
              <w:t>InterfacePlugin.py</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_Toc377983405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59</w:t>
            </w:r>
            <w:r w:rsidRPr="00F71FE1">
              <w:rPr>
                <w:rFonts w:ascii="Times New Roman" w:hAnsi="Times New Roman" w:cs="Times New Roman"/>
                <w:noProof/>
                <w:webHidden/>
                <w:sz w:val="24"/>
                <w:szCs w:val="24"/>
              </w:rPr>
              <w:fldChar w:fldCharType="end"/>
            </w:r>
          </w:hyperlink>
        </w:p>
        <w:p w:rsidR="00F71FE1" w:rsidRPr="00F71FE1" w:rsidRDefault="00D12B8C">
          <w:pPr>
            <w:pStyle w:val="TOC1"/>
            <w:rPr>
              <w:rFonts w:ascii="Times New Roman" w:eastAsiaTheme="minorEastAsia" w:hAnsi="Times New Roman" w:cs="Times New Roman"/>
              <w:noProof/>
              <w:sz w:val="24"/>
              <w:szCs w:val="24"/>
            </w:rPr>
          </w:pPr>
          <w:hyperlink w:anchor="_Toc377983406" w:history="1">
            <w:r w:rsidR="00F71FE1" w:rsidRPr="00F71FE1">
              <w:rPr>
                <w:rStyle w:val="Hyperlink"/>
                <w:rFonts w:ascii="Times New Roman" w:hAnsi="Times New Roman" w:cs="Times New Roman"/>
                <w:noProof/>
                <w:sz w:val="24"/>
                <w:szCs w:val="24"/>
              </w:rPr>
              <w:t xml:space="preserve">Bibliografie </w:t>
            </w:r>
            <w:r w:rsidR="00610A3C">
              <w:rPr>
                <w:rStyle w:val="Hyperlink"/>
                <w:rFonts w:ascii="Times New Roman" w:hAnsi="Times New Roman" w:cs="Times New Roman"/>
                <w:noProof/>
                <w:sz w:val="24"/>
                <w:szCs w:val="24"/>
              </w:rPr>
              <w:t>ş</w:t>
            </w:r>
            <w:r w:rsidR="00F71FE1" w:rsidRPr="00F71FE1">
              <w:rPr>
                <w:rStyle w:val="Hyperlink"/>
                <w:rFonts w:ascii="Times New Roman" w:hAnsi="Times New Roman" w:cs="Times New Roman"/>
                <w:noProof/>
                <w:sz w:val="24"/>
                <w:szCs w:val="24"/>
              </w:rPr>
              <w:t>i Webografie generală</w:t>
            </w:r>
            <w:r w:rsidR="00F71FE1" w:rsidRPr="00F71FE1">
              <w:rPr>
                <w:rFonts w:ascii="Times New Roman" w:hAnsi="Times New Roman" w:cs="Times New Roman"/>
                <w:noProof/>
                <w:webHidden/>
                <w:sz w:val="24"/>
                <w:szCs w:val="24"/>
              </w:rPr>
              <w:tab/>
            </w:r>
            <w:r w:rsidRPr="00F71FE1">
              <w:rPr>
                <w:rFonts w:ascii="Times New Roman" w:hAnsi="Times New Roman" w:cs="Times New Roman"/>
                <w:noProof/>
                <w:webHidden/>
                <w:sz w:val="24"/>
                <w:szCs w:val="24"/>
              </w:rPr>
              <w:fldChar w:fldCharType="begin"/>
            </w:r>
            <w:r w:rsidR="00F71FE1" w:rsidRPr="00F71FE1">
              <w:rPr>
                <w:rFonts w:ascii="Times New Roman" w:hAnsi="Times New Roman" w:cs="Times New Roman"/>
                <w:noProof/>
                <w:webHidden/>
                <w:sz w:val="24"/>
                <w:szCs w:val="24"/>
              </w:rPr>
              <w:instrText xml:space="preserve"> PAGEREF _Toc377983406 \h </w:instrText>
            </w:r>
            <w:r w:rsidRPr="00F71FE1">
              <w:rPr>
                <w:rFonts w:ascii="Times New Roman" w:hAnsi="Times New Roman" w:cs="Times New Roman"/>
                <w:noProof/>
                <w:webHidden/>
                <w:sz w:val="24"/>
                <w:szCs w:val="24"/>
              </w:rPr>
            </w:r>
            <w:r w:rsidRPr="00F71FE1">
              <w:rPr>
                <w:rFonts w:ascii="Times New Roman" w:hAnsi="Times New Roman" w:cs="Times New Roman"/>
                <w:noProof/>
                <w:webHidden/>
                <w:sz w:val="24"/>
                <w:szCs w:val="24"/>
              </w:rPr>
              <w:fldChar w:fldCharType="separate"/>
            </w:r>
            <w:r w:rsidR="00F71FE1" w:rsidRPr="00F71FE1">
              <w:rPr>
                <w:rFonts w:ascii="Times New Roman" w:hAnsi="Times New Roman" w:cs="Times New Roman"/>
                <w:noProof/>
                <w:webHidden/>
                <w:sz w:val="24"/>
                <w:szCs w:val="24"/>
              </w:rPr>
              <w:t>64</w:t>
            </w:r>
            <w:r w:rsidRPr="00F71FE1">
              <w:rPr>
                <w:rFonts w:ascii="Times New Roman" w:hAnsi="Times New Roman" w:cs="Times New Roman"/>
                <w:noProof/>
                <w:webHidden/>
                <w:sz w:val="24"/>
                <w:szCs w:val="24"/>
              </w:rPr>
              <w:fldChar w:fldCharType="end"/>
            </w:r>
          </w:hyperlink>
        </w:p>
        <w:p w:rsidR="00B009C0" w:rsidRDefault="00D12B8C" w:rsidP="00A86D76">
          <w:pPr>
            <w:spacing w:line="360" w:lineRule="auto"/>
          </w:pPr>
          <w:r w:rsidRPr="00F71FE1">
            <w:rPr>
              <w:rFonts w:ascii="Times New Roman" w:hAnsi="Times New Roman" w:cs="Times New Roman"/>
              <w:sz w:val="24"/>
              <w:szCs w:val="24"/>
            </w:rPr>
            <w:fldChar w:fldCharType="end"/>
          </w:r>
        </w:p>
      </w:sdtContent>
    </w:sdt>
    <w:p w:rsidR="00B009C0" w:rsidRPr="00B009C0" w:rsidRDefault="00D12B8C" w:rsidP="00A86D76">
      <w:pPr>
        <w:spacing w:line="360" w:lineRule="auto"/>
        <w:rPr>
          <w:rFonts w:cs="Times New Roman"/>
        </w:rPr>
      </w:pPr>
      <w:r>
        <w:rPr>
          <w:rFonts w:cs="Times New Roman"/>
          <w:noProof/>
          <w:lang w:eastAsia="zh-TW"/>
        </w:rPr>
        <w:pict>
          <v:shapetype id="_x0000_t202" coordsize="21600,21600" o:spt="202" path="m,l,21600r21600,l21600,xe">
            <v:stroke joinstyle="miter"/>
            <v:path gradientshapeok="t" o:connecttype="rect"/>
          </v:shapetype>
          <v:shape id="_x0000_s1028" type="#_x0000_t202" style="position:absolute;margin-left:353.7pt;margin-top:57.45pt;width:133.15pt;height:49.55pt;z-index:251662336;mso-width-relative:margin;mso-height-relative:margin" stroked="f">
            <v:textbox>
              <w:txbxContent>
                <w:p w:rsidR="00A7569F" w:rsidRDefault="00A7569F"/>
              </w:txbxContent>
            </v:textbox>
          </v:shape>
        </w:pict>
      </w:r>
      <w:r w:rsidRPr="00D12B8C">
        <w:rPr>
          <w:rFonts w:cs="Times New Roman"/>
          <w:noProof/>
          <w:szCs w:val="30"/>
          <w:lang w:eastAsia="zh-TW"/>
        </w:rPr>
        <w:pict>
          <v:shape id="_x0000_s1026" type="#_x0000_t202" style="position:absolute;margin-left:310.85pt;margin-top:102pt;width:180.55pt;height:33.4pt;z-index:251660288;mso-width-percent:400;mso-height-percent:200;mso-width-percent:400;mso-height-percent:200;mso-width-relative:margin;mso-height-relative:margin" stroked="f">
            <v:textbox style="mso-fit-shape-to-text:t">
              <w:txbxContent>
                <w:p w:rsidR="006C496B" w:rsidRDefault="006C496B"/>
              </w:txbxContent>
            </v:textbox>
          </v:shape>
        </w:pict>
      </w:r>
    </w:p>
    <w:sectPr w:rsidR="00B009C0" w:rsidRPr="00B009C0" w:rsidSect="00BC3042">
      <w:footerReference w:type="default" r:id="rId37"/>
      <w:pgSz w:w="11907" w:h="16839" w:code="9"/>
      <w:pgMar w:top="1411" w:right="1138" w:bottom="1411" w:left="1699"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F729B" w:rsidRDefault="003F729B" w:rsidP="00FB3D94">
      <w:pPr>
        <w:spacing w:after="0" w:line="240" w:lineRule="auto"/>
      </w:pPr>
      <w:r>
        <w:separator/>
      </w:r>
    </w:p>
  </w:endnote>
  <w:endnote w:type="continuationSeparator" w:id="0">
    <w:p w:rsidR="003F729B" w:rsidRDefault="003F729B" w:rsidP="00FB3D9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08853"/>
      <w:docPartObj>
        <w:docPartGallery w:val="Page Numbers (Bottom of Page)"/>
        <w:docPartUnique/>
      </w:docPartObj>
    </w:sdtPr>
    <w:sdtContent>
      <w:p w:rsidR="006C496B" w:rsidRDefault="006C496B">
        <w:pPr>
          <w:pStyle w:val="Footer"/>
          <w:jc w:val="right"/>
        </w:pPr>
      </w:p>
      <w:p w:rsidR="006C496B" w:rsidRDefault="00D12B8C">
        <w:pPr>
          <w:pStyle w:val="Footer"/>
          <w:jc w:val="right"/>
        </w:pPr>
        <w:fldSimple w:instr=" PAGE   \* MERGEFORMAT ">
          <w:r w:rsidR="005E2775">
            <w:rPr>
              <w:noProof/>
            </w:rPr>
            <w:t>18</w:t>
          </w:r>
        </w:fldSimple>
      </w:p>
    </w:sdtContent>
  </w:sdt>
  <w:p w:rsidR="006C496B" w:rsidRDefault="006C496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F729B" w:rsidRDefault="003F729B" w:rsidP="00FB3D94">
      <w:pPr>
        <w:spacing w:after="0" w:line="240" w:lineRule="auto"/>
      </w:pPr>
      <w:r>
        <w:separator/>
      </w:r>
    </w:p>
  </w:footnote>
  <w:footnote w:type="continuationSeparator" w:id="0">
    <w:p w:rsidR="003F729B" w:rsidRDefault="003F729B" w:rsidP="00FB3D94">
      <w:pPr>
        <w:spacing w:after="0" w:line="240" w:lineRule="auto"/>
      </w:pPr>
      <w:r>
        <w:continuationSeparator/>
      </w:r>
    </w:p>
  </w:footnote>
  <w:footnote w:id="1">
    <w:p w:rsidR="006C496B" w:rsidRPr="00EB7FF1" w:rsidRDefault="006C496B" w:rsidP="00EB7FF1">
      <w:pPr>
        <w:pStyle w:val="FootnoteText"/>
        <w:jc w:val="both"/>
        <w:rPr>
          <w:rFonts w:ascii="Times New Roman" w:hAnsi="Times New Roman" w:cs="Times New Roman"/>
        </w:rPr>
      </w:pPr>
      <w:r w:rsidRPr="00EB7FF1">
        <w:rPr>
          <w:rStyle w:val="FootnoteReference"/>
          <w:rFonts w:ascii="Times New Roman" w:hAnsi="Times New Roman" w:cs="Times New Roman"/>
        </w:rPr>
        <w:footnoteRef/>
      </w:r>
      <w:r w:rsidRPr="00EB7FF1">
        <w:rPr>
          <w:rFonts w:ascii="Times New Roman" w:hAnsi="Times New Roman" w:cs="Times New Roman"/>
        </w:rPr>
        <w:t xml:space="preserve"> en.wikipedia.org/wiki/Autodesk_Maya, </w:t>
      </w:r>
      <w:r w:rsidRPr="00EB7FF1">
        <w:rPr>
          <w:rFonts w:ascii="Times New Roman" w:hAnsi="Times New Roman" w:cs="Times New Roman"/>
          <w:i/>
        </w:rPr>
        <w:t>Maya (software)</w:t>
      </w:r>
      <w:r w:rsidRPr="00EB7FF1">
        <w:rPr>
          <w:rFonts w:ascii="Times New Roman" w:hAnsi="Times New Roman" w:cs="Times New Roman"/>
        </w:rPr>
        <w:t>, articol din data de 20.01.2014</w:t>
      </w:r>
    </w:p>
  </w:footnote>
  <w:footnote w:id="2">
    <w:p w:rsidR="006C496B" w:rsidRDefault="006C496B" w:rsidP="00C647A2">
      <w:pPr>
        <w:autoSpaceDE w:val="0"/>
        <w:autoSpaceDN w:val="0"/>
        <w:adjustRightInd w:val="0"/>
        <w:spacing w:after="0" w:line="240" w:lineRule="auto"/>
        <w:rPr>
          <w:rFonts w:ascii="Times New Roman" w:hAnsi="Times New Roman" w:cs="Times New Roman"/>
          <w:sz w:val="20"/>
          <w:szCs w:val="20"/>
        </w:rPr>
      </w:pPr>
      <w:r w:rsidRPr="003B2002">
        <w:rPr>
          <w:rFonts w:ascii="Times New Roman" w:hAnsi="Times New Roman" w:cs="Times New Roman"/>
          <w:szCs w:val="20"/>
          <w:vertAlign w:val="superscript"/>
        </w:rPr>
        <w:footnoteRef/>
      </w:r>
      <w:r w:rsidRPr="003B2002">
        <w:rPr>
          <w:rFonts w:ascii="Times New Roman" w:hAnsi="Times New Roman" w:cs="Times New Roman"/>
          <w:szCs w:val="20"/>
        </w:rPr>
        <w:t xml:space="preserve"> ro.wikipedia.org/wiki/Plugin, </w:t>
      </w:r>
      <w:r w:rsidRPr="003B2002">
        <w:rPr>
          <w:rFonts w:ascii="Times New Roman" w:hAnsi="Times New Roman" w:cs="Times New Roman"/>
          <w:i/>
          <w:iCs/>
          <w:szCs w:val="20"/>
        </w:rPr>
        <w:t xml:space="preserve">Plugin, </w:t>
      </w:r>
      <w:r w:rsidRPr="003B2002">
        <w:rPr>
          <w:rFonts w:ascii="Times New Roman" w:hAnsi="Times New Roman" w:cs="Times New Roman"/>
          <w:szCs w:val="20"/>
        </w:rPr>
        <w:t>articol din data de 20.01.2014</w:t>
      </w:r>
    </w:p>
  </w:footnote>
  <w:footnote w:id="3">
    <w:p w:rsidR="006C496B" w:rsidRDefault="006C496B" w:rsidP="00C84120">
      <w:pPr>
        <w:autoSpaceDE w:val="0"/>
        <w:autoSpaceDN w:val="0"/>
        <w:adjustRightInd w:val="0"/>
        <w:spacing w:after="0" w:line="240" w:lineRule="auto"/>
        <w:rPr>
          <w:rFonts w:ascii="Times New Roman" w:hAnsi="Times New Roman" w:cs="Times New Roman"/>
          <w:sz w:val="20"/>
          <w:szCs w:val="20"/>
        </w:rPr>
      </w:pPr>
      <w:r w:rsidRPr="003B2002">
        <w:rPr>
          <w:rFonts w:ascii="Times New Roman" w:hAnsi="Times New Roman" w:cs="Times New Roman"/>
          <w:szCs w:val="20"/>
          <w:vertAlign w:val="superscript"/>
        </w:rPr>
        <w:footnoteRef/>
      </w:r>
      <w:r w:rsidRPr="003B2002">
        <w:rPr>
          <w:rFonts w:ascii="Times New Roman" w:hAnsi="Times New Roman" w:cs="Times New Roman"/>
          <w:szCs w:val="20"/>
        </w:rPr>
        <w:t xml:space="preserve"> en.wikipedia.org/wiki/Plug-in_(computing), </w:t>
      </w:r>
      <w:r w:rsidRPr="003B2002">
        <w:rPr>
          <w:rFonts w:ascii="Times New Roman" w:hAnsi="Times New Roman" w:cs="Times New Roman"/>
          <w:i/>
          <w:iCs/>
          <w:szCs w:val="20"/>
        </w:rPr>
        <w:t xml:space="preserve">Plug-in (computing), </w:t>
      </w:r>
      <w:r w:rsidRPr="003B2002">
        <w:rPr>
          <w:rFonts w:ascii="Times New Roman" w:hAnsi="Times New Roman" w:cs="Times New Roman"/>
          <w:szCs w:val="20"/>
        </w:rPr>
        <w:t>articol din data de 20.01.2014</w:t>
      </w:r>
    </w:p>
  </w:footnote>
  <w:footnote w:id="4">
    <w:p w:rsidR="006C496B" w:rsidRPr="003B2002" w:rsidRDefault="006C496B">
      <w:pPr>
        <w:pStyle w:val="FootnoteText"/>
        <w:rPr>
          <w:rFonts w:ascii="Times New Roman" w:hAnsi="Times New Roman" w:cs="Times New Roman"/>
          <w:lang w:val="ro-RO"/>
        </w:rPr>
      </w:pPr>
      <w:r w:rsidRPr="003B2002">
        <w:rPr>
          <w:rStyle w:val="FootnoteReference"/>
          <w:rFonts w:ascii="Times New Roman" w:hAnsi="Times New Roman" w:cs="Times New Roman"/>
          <w:sz w:val="22"/>
        </w:rPr>
        <w:footnoteRef/>
      </w:r>
      <w:r w:rsidRPr="003B2002">
        <w:rPr>
          <w:rFonts w:ascii="Times New Roman" w:hAnsi="Times New Roman" w:cs="Times New Roman"/>
          <w:sz w:val="22"/>
        </w:rPr>
        <w:t xml:space="preserve"> en.wikipedia.org/wiki/Plug-in_(computing), Plug-in (computing), articol din data de 20.01.2014</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4DC87"/>
    <w:multiLevelType w:val="multilevel"/>
    <w:tmpl w:val="5E7E0480"/>
    <w:lvl w:ilvl="0">
      <w:start w:val="1"/>
      <w:numFmt w:val="decimal"/>
      <w:lvlText w:val="%1."/>
      <w:lvlJc w:val="left"/>
      <w:pPr>
        <w:tabs>
          <w:tab w:val="num" w:pos="720"/>
        </w:tabs>
        <w:ind w:left="720" w:hanging="360"/>
      </w:pPr>
      <w:rPr>
        <w:rFonts w:ascii="Times New Roman" w:hAnsi="Times New Roman" w:cs="Times New Roman"/>
        <w:b/>
        <w:bCs/>
        <w:sz w:val="24"/>
        <w:szCs w:val="24"/>
      </w:rPr>
    </w:lvl>
    <w:lvl w:ilvl="1">
      <w:numFmt w:val="bullet"/>
      <w:lvlText w:val="·"/>
      <w:lvlJc w:val="left"/>
      <w:pPr>
        <w:tabs>
          <w:tab w:val="num" w:pos="1440"/>
        </w:tabs>
        <w:ind w:left="1440" w:hanging="360"/>
      </w:pPr>
      <w:rPr>
        <w:rFonts w:ascii="Symbol" w:hAnsi="Symbol" w:cs="Symbol"/>
        <w:sz w:val="24"/>
        <w:szCs w:val="24"/>
      </w:rPr>
    </w:lvl>
    <w:lvl w:ilvl="2">
      <w:start w:val="1"/>
      <w:numFmt w:val="lowerRoman"/>
      <w:lvlText w:val="%3."/>
      <w:lvlJc w:val="right"/>
      <w:pPr>
        <w:tabs>
          <w:tab w:val="num" w:pos="2160"/>
        </w:tabs>
        <w:ind w:left="2160" w:hanging="180"/>
      </w:pPr>
      <w:rPr>
        <w:rFonts w:ascii="Times New Roman" w:hAnsi="Times New Roman" w:cs="Times New Roman"/>
        <w:sz w:val="24"/>
        <w:szCs w:val="24"/>
      </w:rPr>
    </w:lvl>
    <w:lvl w:ilvl="3">
      <w:start w:val="1"/>
      <w:numFmt w:val="decimal"/>
      <w:lvlText w:val="%4."/>
      <w:lvlJc w:val="left"/>
      <w:pPr>
        <w:tabs>
          <w:tab w:val="num" w:pos="2880"/>
        </w:tabs>
        <w:ind w:left="2880" w:hanging="360"/>
      </w:pPr>
      <w:rPr>
        <w:rFonts w:ascii="Times New Roman" w:hAnsi="Times New Roman" w:cs="Times New Roman"/>
        <w:sz w:val="24"/>
        <w:szCs w:val="24"/>
      </w:rPr>
    </w:lvl>
    <w:lvl w:ilvl="4">
      <w:start w:val="1"/>
      <w:numFmt w:val="lowerLetter"/>
      <w:lvlText w:val="%5."/>
      <w:lvlJc w:val="left"/>
      <w:pPr>
        <w:tabs>
          <w:tab w:val="num" w:pos="3600"/>
        </w:tabs>
        <w:ind w:left="3600" w:hanging="360"/>
      </w:pPr>
      <w:rPr>
        <w:rFonts w:ascii="Times New Roman" w:hAnsi="Times New Roman" w:cs="Times New Roman"/>
        <w:sz w:val="24"/>
        <w:szCs w:val="24"/>
      </w:rPr>
    </w:lvl>
    <w:lvl w:ilvl="5">
      <w:start w:val="1"/>
      <w:numFmt w:val="lowerRoman"/>
      <w:lvlText w:val="%6."/>
      <w:lvlJc w:val="right"/>
      <w:pPr>
        <w:tabs>
          <w:tab w:val="num" w:pos="4320"/>
        </w:tabs>
        <w:ind w:left="4320" w:hanging="180"/>
      </w:pPr>
      <w:rPr>
        <w:rFonts w:ascii="Times New Roman" w:hAnsi="Times New Roman" w:cs="Times New Roman"/>
        <w:sz w:val="24"/>
        <w:szCs w:val="24"/>
      </w:rPr>
    </w:lvl>
    <w:lvl w:ilvl="6">
      <w:start w:val="1"/>
      <w:numFmt w:val="decimal"/>
      <w:lvlText w:val="%7."/>
      <w:lvlJc w:val="left"/>
      <w:pPr>
        <w:tabs>
          <w:tab w:val="num" w:pos="5040"/>
        </w:tabs>
        <w:ind w:left="5040" w:hanging="360"/>
      </w:pPr>
      <w:rPr>
        <w:rFonts w:ascii="Times New Roman" w:hAnsi="Times New Roman" w:cs="Times New Roman"/>
        <w:sz w:val="24"/>
        <w:szCs w:val="24"/>
      </w:rPr>
    </w:lvl>
    <w:lvl w:ilvl="7">
      <w:start w:val="1"/>
      <w:numFmt w:val="lowerLetter"/>
      <w:lvlText w:val="%8."/>
      <w:lvlJc w:val="left"/>
      <w:pPr>
        <w:tabs>
          <w:tab w:val="num" w:pos="5760"/>
        </w:tabs>
        <w:ind w:left="5760" w:hanging="360"/>
      </w:pPr>
      <w:rPr>
        <w:rFonts w:ascii="Times New Roman" w:hAnsi="Times New Roman" w:cs="Times New Roman"/>
        <w:sz w:val="24"/>
        <w:szCs w:val="24"/>
      </w:rPr>
    </w:lvl>
    <w:lvl w:ilvl="8">
      <w:start w:val="1"/>
      <w:numFmt w:val="lowerRoman"/>
      <w:lvlText w:val="%9."/>
      <w:lvlJc w:val="right"/>
      <w:pPr>
        <w:tabs>
          <w:tab w:val="num" w:pos="6480"/>
        </w:tabs>
        <w:ind w:left="6480" w:hanging="180"/>
      </w:pPr>
      <w:rPr>
        <w:rFonts w:ascii="Times New Roman" w:hAnsi="Times New Roman" w:cs="Times New Roman"/>
        <w:sz w:val="24"/>
        <w:szCs w:val="24"/>
      </w:rPr>
    </w:lvl>
  </w:abstractNum>
  <w:abstractNum w:abstractNumId="1">
    <w:nsid w:val="079D984F"/>
    <w:multiLevelType w:val="multilevel"/>
    <w:tmpl w:val="692FA3A8"/>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2">
    <w:nsid w:val="08687AB2"/>
    <w:multiLevelType w:val="multilevel"/>
    <w:tmpl w:val="77C4E4EF"/>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3">
    <w:nsid w:val="15261643"/>
    <w:multiLevelType w:val="multilevel"/>
    <w:tmpl w:val="0BECCCD6"/>
    <w:lvl w:ilvl="0">
      <w:numFmt w:val="bullet"/>
      <w:lvlText w:val="·"/>
      <w:lvlJc w:val="left"/>
      <w:pPr>
        <w:tabs>
          <w:tab w:val="num" w:pos="720"/>
        </w:tabs>
        <w:ind w:left="720" w:hanging="360"/>
      </w:pPr>
      <w:rPr>
        <w:rFonts w:ascii="Symbol" w:hAnsi="Symbol" w:cs="Symbol"/>
        <w:sz w:val="24"/>
        <w:szCs w:val="24"/>
      </w:rPr>
    </w:lvl>
    <w:lvl w:ilvl="1">
      <w:start w:val="1"/>
      <w:numFmt w:val="bullet"/>
      <w:lvlText w:val=""/>
      <w:lvlJc w:val="left"/>
      <w:pPr>
        <w:tabs>
          <w:tab w:val="num" w:pos="1440"/>
        </w:tabs>
        <w:ind w:left="1440" w:hanging="360"/>
      </w:pPr>
      <w:rPr>
        <w:rFonts w:ascii="Wingdings" w:hAnsi="Wingdings" w:hint="default"/>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4">
    <w:nsid w:val="169DFC17"/>
    <w:multiLevelType w:val="multilevel"/>
    <w:tmpl w:val="140AF66A"/>
    <w:lvl w:ilvl="0">
      <w:start w:val="1"/>
      <w:numFmt w:val="decimal"/>
      <w:lvlText w:val="%1."/>
      <w:lvlJc w:val="left"/>
      <w:pPr>
        <w:tabs>
          <w:tab w:val="num" w:pos="720"/>
        </w:tabs>
        <w:ind w:left="720" w:hanging="360"/>
      </w:pPr>
      <w:rPr>
        <w:rFonts w:ascii="Times New Roman" w:hAnsi="Times New Roman" w:cs="Times New Roman"/>
        <w:b/>
        <w:bCs/>
        <w:sz w:val="24"/>
        <w:szCs w:val="24"/>
      </w:rPr>
    </w:lvl>
    <w:lvl w:ilvl="1">
      <w:numFmt w:val="bullet"/>
      <w:lvlText w:val="·"/>
      <w:lvlJc w:val="left"/>
      <w:pPr>
        <w:tabs>
          <w:tab w:val="num" w:pos="1440"/>
        </w:tabs>
        <w:ind w:left="1440" w:hanging="360"/>
      </w:pPr>
      <w:rPr>
        <w:rFonts w:ascii="Symbol" w:hAnsi="Symbol" w:cs="Symbol"/>
        <w:sz w:val="24"/>
        <w:szCs w:val="24"/>
      </w:rPr>
    </w:lvl>
    <w:lvl w:ilvl="2">
      <w:start w:val="1"/>
      <w:numFmt w:val="lowerRoman"/>
      <w:lvlText w:val="%3."/>
      <w:lvlJc w:val="right"/>
      <w:pPr>
        <w:tabs>
          <w:tab w:val="num" w:pos="2160"/>
        </w:tabs>
        <w:ind w:left="2160" w:hanging="180"/>
      </w:pPr>
      <w:rPr>
        <w:rFonts w:ascii="Times New Roman" w:hAnsi="Times New Roman" w:cs="Times New Roman"/>
        <w:sz w:val="24"/>
        <w:szCs w:val="24"/>
      </w:rPr>
    </w:lvl>
    <w:lvl w:ilvl="3">
      <w:start w:val="1"/>
      <w:numFmt w:val="decimal"/>
      <w:lvlText w:val="%4."/>
      <w:lvlJc w:val="left"/>
      <w:pPr>
        <w:tabs>
          <w:tab w:val="num" w:pos="2880"/>
        </w:tabs>
        <w:ind w:left="2880" w:hanging="360"/>
      </w:pPr>
      <w:rPr>
        <w:rFonts w:ascii="Times New Roman" w:hAnsi="Times New Roman" w:cs="Times New Roman"/>
        <w:sz w:val="24"/>
        <w:szCs w:val="24"/>
      </w:rPr>
    </w:lvl>
    <w:lvl w:ilvl="4">
      <w:start w:val="1"/>
      <w:numFmt w:val="lowerLetter"/>
      <w:lvlText w:val="%5."/>
      <w:lvlJc w:val="left"/>
      <w:pPr>
        <w:tabs>
          <w:tab w:val="num" w:pos="3600"/>
        </w:tabs>
        <w:ind w:left="3600" w:hanging="360"/>
      </w:pPr>
      <w:rPr>
        <w:rFonts w:ascii="Times New Roman" w:hAnsi="Times New Roman" w:cs="Times New Roman"/>
        <w:sz w:val="24"/>
        <w:szCs w:val="24"/>
      </w:rPr>
    </w:lvl>
    <w:lvl w:ilvl="5">
      <w:start w:val="1"/>
      <w:numFmt w:val="lowerRoman"/>
      <w:lvlText w:val="%6."/>
      <w:lvlJc w:val="right"/>
      <w:pPr>
        <w:tabs>
          <w:tab w:val="num" w:pos="4320"/>
        </w:tabs>
        <w:ind w:left="4320" w:hanging="180"/>
      </w:pPr>
      <w:rPr>
        <w:rFonts w:ascii="Times New Roman" w:hAnsi="Times New Roman" w:cs="Times New Roman"/>
        <w:sz w:val="24"/>
        <w:szCs w:val="24"/>
      </w:rPr>
    </w:lvl>
    <w:lvl w:ilvl="6">
      <w:start w:val="1"/>
      <w:numFmt w:val="decimal"/>
      <w:lvlText w:val="%7."/>
      <w:lvlJc w:val="left"/>
      <w:pPr>
        <w:tabs>
          <w:tab w:val="num" w:pos="5040"/>
        </w:tabs>
        <w:ind w:left="5040" w:hanging="360"/>
      </w:pPr>
      <w:rPr>
        <w:rFonts w:ascii="Times New Roman" w:hAnsi="Times New Roman" w:cs="Times New Roman"/>
        <w:sz w:val="24"/>
        <w:szCs w:val="24"/>
      </w:rPr>
    </w:lvl>
    <w:lvl w:ilvl="7">
      <w:start w:val="1"/>
      <w:numFmt w:val="lowerLetter"/>
      <w:lvlText w:val="%8."/>
      <w:lvlJc w:val="left"/>
      <w:pPr>
        <w:tabs>
          <w:tab w:val="num" w:pos="5760"/>
        </w:tabs>
        <w:ind w:left="5760" w:hanging="360"/>
      </w:pPr>
      <w:rPr>
        <w:rFonts w:ascii="Times New Roman" w:hAnsi="Times New Roman" w:cs="Times New Roman"/>
        <w:sz w:val="24"/>
        <w:szCs w:val="24"/>
      </w:rPr>
    </w:lvl>
    <w:lvl w:ilvl="8">
      <w:start w:val="1"/>
      <w:numFmt w:val="lowerRoman"/>
      <w:lvlText w:val="%9."/>
      <w:lvlJc w:val="right"/>
      <w:pPr>
        <w:tabs>
          <w:tab w:val="num" w:pos="6480"/>
        </w:tabs>
        <w:ind w:left="6480" w:hanging="180"/>
      </w:pPr>
      <w:rPr>
        <w:rFonts w:ascii="Times New Roman" w:hAnsi="Times New Roman" w:cs="Times New Roman"/>
        <w:sz w:val="24"/>
        <w:szCs w:val="24"/>
      </w:rPr>
    </w:lvl>
  </w:abstractNum>
  <w:abstractNum w:abstractNumId="5">
    <w:nsid w:val="22AC3A79"/>
    <w:multiLevelType w:val="multilevel"/>
    <w:tmpl w:val="66A13AE4"/>
    <w:lvl w:ilvl="0">
      <w:start w:val="1"/>
      <w:numFmt w:val="decimal"/>
      <w:lvlText w:val="%1."/>
      <w:lvlJc w:val="left"/>
      <w:pPr>
        <w:tabs>
          <w:tab w:val="num" w:pos="720"/>
        </w:tabs>
        <w:ind w:left="720" w:hanging="360"/>
      </w:pPr>
      <w:rPr>
        <w:rFonts w:ascii="Times New Roman" w:hAnsi="Times New Roman" w:cs="Times New Roman"/>
        <w:sz w:val="24"/>
        <w:szCs w:val="24"/>
      </w:rPr>
    </w:lvl>
    <w:lvl w:ilvl="1">
      <w:numFmt w:val="bullet"/>
      <w:lvlText w:val="·"/>
      <w:lvlJc w:val="left"/>
      <w:pPr>
        <w:tabs>
          <w:tab w:val="num" w:pos="1440"/>
        </w:tabs>
        <w:ind w:left="1440" w:hanging="360"/>
      </w:pPr>
      <w:rPr>
        <w:rFonts w:ascii="Symbol" w:hAnsi="Symbol" w:cs="Symbol"/>
        <w:i/>
        <w:iCs/>
        <w:sz w:val="24"/>
        <w:szCs w:val="24"/>
      </w:rPr>
    </w:lvl>
    <w:lvl w:ilvl="2">
      <w:start w:val="1"/>
      <w:numFmt w:val="lowerRoman"/>
      <w:lvlText w:val="%3."/>
      <w:lvlJc w:val="right"/>
      <w:pPr>
        <w:tabs>
          <w:tab w:val="num" w:pos="2160"/>
        </w:tabs>
        <w:ind w:left="2160" w:hanging="180"/>
      </w:pPr>
      <w:rPr>
        <w:rFonts w:ascii="Times New Roman" w:hAnsi="Times New Roman" w:cs="Times New Roman"/>
        <w:sz w:val="24"/>
        <w:szCs w:val="24"/>
      </w:rPr>
    </w:lvl>
    <w:lvl w:ilvl="3">
      <w:start w:val="1"/>
      <w:numFmt w:val="decimal"/>
      <w:lvlText w:val="%4."/>
      <w:lvlJc w:val="left"/>
      <w:pPr>
        <w:tabs>
          <w:tab w:val="num" w:pos="2880"/>
        </w:tabs>
        <w:ind w:left="2880" w:hanging="360"/>
      </w:pPr>
      <w:rPr>
        <w:rFonts w:ascii="Times New Roman" w:hAnsi="Times New Roman" w:cs="Times New Roman"/>
        <w:sz w:val="24"/>
        <w:szCs w:val="24"/>
      </w:rPr>
    </w:lvl>
    <w:lvl w:ilvl="4">
      <w:start w:val="1"/>
      <w:numFmt w:val="lowerLetter"/>
      <w:lvlText w:val="%5."/>
      <w:lvlJc w:val="left"/>
      <w:pPr>
        <w:tabs>
          <w:tab w:val="num" w:pos="3600"/>
        </w:tabs>
        <w:ind w:left="3600" w:hanging="360"/>
      </w:pPr>
      <w:rPr>
        <w:rFonts w:ascii="Times New Roman" w:hAnsi="Times New Roman" w:cs="Times New Roman"/>
        <w:sz w:val="24"/>
        <w:szCs w:val="24"/>
      </w:rPr>
    </w:lvl>
    <w:lvl w:ilvl="5">
      <w:start w:val="1"/>
      <w:numFmt w:val="lowerRoman"/>
      <w:lvlText w:val="%6."/>
      <w:lvlJc w:val="right"/>
      <w:pPr>
        <w:tabs>
          <w:tab w:val="num" w:pos="4320"/>
        </w:tabs>
        <w:ind w:left="4320" w:hanging="180"/>
      </w:pPr>
      <w:rPr>
        <w:rFonts w:ascii="Times New Roman" w:hAnsi="Times New Roman" w:cs="Times New Roman"/>
        <w:sz w:val="24"/>
        <w:szCs w:val="24"/>
      </w:rPr>
    </w:lvl>
    <w:lvl w:ilvl="6">
      <w:start w:val="1"/>
      <w:numFmt w:val="decimal"/>
      <w:lvlText w:val="%7."/>
      <w:lvlJc w:val="left"/>
      <w:pPr>
        <w:tabs>
          <w:tab w:val="num" w:pos="5040"/>
        </w:tabs>
        <w:ind w:left="5040" w:hanging="360"/>
      </w:pPr>
      <w:rPr>
        <w:rFonts w:ascii="Times New Roman" w:hAnsi="Times New Roman" w:cs="Times New Roman"/>
        <w:sz w:val="24"/>
        <w:szCs w:val="24"/>
      </w:rPr>
    </w:lvl>
    <w:lvl w:ilvl="7">
      <w:start w:val="1"/>
      <w:numFmt w:val="lowerLetter"/>
      <w:lvlText w:val="%8."/>
      <w:lvlJc w:val="left"/>
      <w:pPr>
        <w:tabs>
          <w:tab w:val="num" w:pos="5760"/>
        </w:tabs>
        <w:ind w:left="5760" w:hanging="360"/>
      </w:pPr>
      <w:rPr>
        <w:rFonts w:ascii="Times New Roman" w:hAnsi="Times New Roman" w:cs="Times New Roman"/>
        <w:sz w:val="24"/>
        <w:szCs w:val="24"/>
      </w:rPr>
    </w:lvl>
    <w:lvl w:ilvl="8">
      <w:start w:val="1"/>
      <w:numFmt w:val="lowerRoman"/>
      <w:lvlText w:val="%9."/>
      <w:lvlJc w:val="right"/>
      <w:pPr>
        <w:tabs>
          <w:tab w:val="num" w:pos="6480"/>
        </w:tabs>
        <w:ind w:left="6480" w:hanging="180"/>
      </w:pPr>
      <w:rPr>
        <w:rFonts w:ascii="Times New Roman" w:hAnsi="Times New Roman" w:cs="Times New Roman"/>
        <w:sz w:val="24"/>
        <w:szCs w:val="24"/>
      </w:rPr>
    </w:lvl>
  </w:abstractNum>
  <w:abstractNum w:abstractNumId="6">
    <w:nsid w:val="240A0D34"/>
    <w:multiLevelType w:val="multilevel"/>
    <w:tmpl w:val="086A870A"/>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7">
    <w:nsid w:val="2745C5BF"/>
    <w:multiLevelType w:val="multilevel"/>
    <w:tmpl w:val="2995B1F2"/>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8">
    <w:nsid w:val="311191AB"/>
    <w:multiLevelType w:val="multilevel"/>
    <w:tmpl w:val="396EDDEE"/>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9">
    <w:nsid w:val="34F8D42F"/>
    <w:multiLevelType w:val="multilevel"/>
    <w:tmpl w:val="74A99608"/>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10">
    <w:nsid w:val="39C4A1D2"/>
    <w:multiLevelType w:val="multilevel"/>
    <w:tmpl w:val="2B1D3990"/>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11">
    <w:nsid w:val="423AC940"/>
    <w:multiLevelType w:val="multilevel"/>
    <w:tmpl w:val="648CFCA5"/>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12">
    <w:nsid w:val="458B5EDB"/>
    <w:multiLevelType w:val="multilevel"/>
    <w:tmpl w:val="68BF562B"/>
    <w:lvl w:ilvl="0">
      <w:numFmt w:val="bullet"/>
      <w:lvlText w:val="·"/>
      <w:lvlJc w:val="left"/>
      <w:pPr>
        <w:tabs>
          <w:tab w:val="num" w:pos="765"/>
        </w:tabs>
        <w:ind w:left="765" w:hanging="360"/>
      </w:pPr>
      <w:rPr>
        <w:rFonts w:ascii="Symbol" w:hAnsi="Symbol" w:cs="Symbol"/>
        <w:i/>
        <w:iCs/>
        <w:sz w:val="24"/>
        <w:szCs w:val="24"/>
      </w:rPr>
    </w:lvl>
    <w:lvl w:ilvl="1">
      <w:numFmt w:val="bullet"/>
      <w:lvlText w:val="o"/>
      <w:lvlJc w:val="left"/>
      <w:pPr>
        <w:tabs>
          <w:tab w:val="num" w:pos="1485"/>
        </w:tabs>
        <w:ind w:left="1485" w:hanging="360"/>
      </w:pPr>
      <w:rPr>
        <w:rFonts w:ascii="Courier New" w:hAnsi="Courier New" w:cs="Courier New"/>
        <w:sz w:val="24"/>
        <w:szCs w:val="24"/>
      </w:rPr>
    </w:lvl>
    <w:lvl w:ilvl="2">
      <w:numFmt w:val="bullet"/>
      <w:lvlText w:val="§"/>
      <w:lvlJc w:val="left"/>
      <w:pPr>
        <w:tabs>
          <w:tab w:val="num" w:pos="2205"/>
        </w:tabs>
        <w:ind w:left="2205" w:hanging="360"/>
      </w:pPr>
      <w:rPr>
        <w:rFonts w:ascii="Wingdings" w:hAnsi="Wingdings" w:cs="Wingdings"/>
        <w:sz w:val="24"/>
        <w:szCs w:val="24"/>
      </w:rPr>
    </w:lvl>
    <w:lvl w:ilvl="3">
      <w:numFmt w:val="bullet"/>
      <w:lvlText w:val="·"/>
      <w:lvlJc w:val="left"/>
      <w:pPr>
        <w:tabs>
          <w:tab w:val="num" w:pos="2925"/>
        </w:tabs>
        <w:ind w:left="2925" w:hanging="360"/>
      </w:pPr>
      <w:rPr>
        <w:rFonts w:ascii="Symbol" w:hAnsi="Symbol" w:cs="Symbol"/>
        <w:sz w:val="24"/>
        <w:szCs w:val="24"/>
      </w:rPr>
    </w:lvl>
    <w:lvl w:ilvl="4">
      <w:numFmt w:val="bullet"/>
      <w:lvlText w:val="o"/>
      <w:lvlJc w:val="left"/>
      <w:pPr>
        <w:tabs>
          <w:tab w:val="num" w:pos="3645"/>
        </w:tabs>
        <w:ind w:left="3645" w:hanging="360"/>
      </w:pPr>
      <w:rPr>
        <w:rFonts w:ascii="Courier New" w:hAnsi="Courier New" w:cs="Courier New"/>
        <w:sz w:val="24"/>
        <w:szCs w:val="24"/>
      </w:rPr>
    </w:lvl>
    <w:lvl w:ilvl="5">
      <w:numFmt w:val="bullet"/>
      <w:lvlText w:val="§"/>
      <w:lvlJc w:val="left"/>
      <w:pPr>
        <w:tabs>
          <w:tab w:val="num" w:pos="4365"/>
        </w:tabs>
        <w:ind w:left="4365" w:hanging="360"/>
      </w:pPr>
      <w:rPr>
        <w:rFonts w:ascii="Wingdings" w:hAnsi="Wingdings" w:cs="Wingdings"/>
        <w:sz w:val="24"/>
        <w:szCs w:val="24"/>
      </w:rPr>
    </w:lvl>
    <w:lvl w:ilvl="6">
      <w:numFmt w:val="bullet"/>
      <w:lvlText w:val="·"/>
      <w:lvlJc w:val="left"/>
      <w:pPr>
        <w:tabs>
          <w:tab w:val="num" w:pos="5085"/>
        </w:tabs>
        <w:ind w:left="5085" w:hanging="360"/>
      </w:pPr>
      <w:rPr>
        <w:rFonts w:ascii="Symbol" w:hAnsi="Symbol" w:cs="Symbol"/>
        <w:sz w:val="24"/>
        <w:szCs w:val="24"/>
      </w:rPr>
    </w:lvl>
    <w:lvl w:ilvl="7">
      <w:numFmt w:val="bullet"/>
      <w:lvlText w:val="o"/>
      <w:lvlJc w:val="left"/>
      <w:pPr>
        <w:tabs>
          <w:tab w:val="num" w:pos="5805"/>
        </w:tabs>
        <w:ind w:left="5805" w:hanging="360"/>
      </w:pPr>
      <w:rPr>
        <w:rFonts w:ascii="Courier New" w:hAnsi="Courier New" w:cs="Courier New"/>
        <w:sz w:val="24"/>
        <w:szCs w:val="24"/>
      </w:rPr>
    </w:lvl>
    <w:lvl w:ilvl="8">
      <w:numFmt w:val="bullet"/>
      <w:lvlText w:val="§"/>
      <w:lvlJc w:val="left"/>
      <w:pPr>
        <w:tabs>
          <w:tab w:val="num" w:pos="6525"/>
        </w:tabs>
        <w:ind w:left="6525" w:hanging="360"/>
      </w:pPr>
      <w:rPr>
        <w:rFonts w:ascii="Wingdings" w:hAnsi="Wingdings" w:cs="Wingdings"/>
        <w:sz w:val="24"/>
        <w:szCs w:val="24"/>
      </w:rPr>
    </w:lvl>
  </w:abstractNum>
  <w:abstractNum w:abstractNumId="13">
    <w:nsid w:val="617E51FE"/>
    <w:multiLevelType w:val="multilevel"/>
    <w:tmpl w:val="6CA80132"/>
    <w:lvl w:ilvl="0">
      <w:start w:val="1"/>
      <w:numFmt w:val="decimal"/>
      <w:lvlText w:val="%1."/>
      <w:lvlJc w:val="left"/>
      <w:pPr>
        <w:tabs>
          <w:tab w:val="num" w:pos="360"/>
        </w:tabs>
        <w:ind w:left="360" w:hanging="360"/>
      </w:pPr>
      <w:rPr>
        <w:rFonts w:ascii="Times New Roman" w:hAnsi="Times New Roman" w:cs="Times New Roman"/>
        <w:b/>
        <w:bCs/>
        <w:sz w:val="24"/>
        <w:szCs w:val="24"/>
      </w:rPr>
    </w:lvl>
    <w:lvl w:ilvl="1">
      <w:start w:val="1"/>
      <w:numFmt w:val="upperLetter"/>
      <w:lvlText w:val="%2."/>
      <w:lvlJc w:val="left"/>
      <w:pPr>
        <w:tabs>
          <w:tab w:val="num" w:pos="795"/>
        </w:tabs>
        <w:ind w:left="795" w:hanging="435"/>
      </w:pPr>
      <w:rPr>
        <w:rFonts w:ascii="Times New Roman" w:hAnsi="Times New Roman" w:cs="Times New Roman"/>
        <w:b/>
        <w:bCs/>
        <w:sz w:val="24"/>
        <w:szCs w:val="24"/>
      </w:rPr>
    </w:lvl>
    <w:lvl w:ilvl="2">
      <w:start w:val="1"/>
      <w:numFmt w:val="upperLetter"/>
      <w:lvlText w:val="%3."/>
      <w:lvlJc w:val="left"/>
      <w:pPr>
        <w:tabs>
          <w:tab w:val="num" w:pos="960"/>
        </w:tabs>
        <w:ind w:left="960" w:hanging="510"/>
      </w:pPr>
      <w:rPr>
        <w:rFonts w:ascii="Times New Roman" w:hAnsi="Times New Roman" w:cs="Times New Roman"/>
        <w:b/>
        <w:bCs/>
        <w:sz w:val="24"/>
        <w:szCs w:val="24"/>
      </w:rPr>
    </w:lvl>
    <w:lvl w:ilvl="3">
      <w:start w:val="1"/>
      <w:numFmt w:val="upperRoman"/>
      <w:lvlText w:val="%4."/>
      <w:lvlJc w:val="right"/>
      <w:pPr>
        <w:tabs>
          <w:tab w:val="num" w:pos="1725"/>
        </w:tabs>
        <w:ind w:left="1725" w:hanging="645"/>
      </w:pPr>
      <w:rPr>
        <w:rFonts w:ascii="Times New Roman" w:hAnsi="Times New Roman" w:cs="Times New Roman"/>
        <w:b/>
        <w:bCs/>
        <w:sz w:val="24"/>
        <w:szCs w:val="24"/>
      </w:rPr>
    </w:lvl>
    <w:lvl w:ilvl="4">
      <w:start w:val="1"/>
      <w:numFmt w:val="decimal"/>
      <w:lvlText w:val="%1.%2.%3.%4.%5."/>
      <w:lvlJc w:val="left"/>
      <w:pPr>
        <w:tabs>
          <w:tab w:val="num" w:pos="2235"/>
        </w:tabs>
        <w:ind w:left="2235" w:hanging="795"/>
      </w:pPr>
      <w:rPr>
        <w:rFonts w:ascii="Times New Roman" w:hAnsi="Times New Roman" w:cs="Times New Roman"/>
        <w:sz w:val="24"/>
        <w:szCs w:val="24"/>
      </w:rPr>
    </w:lvl>
    <w:lvl w:ilvl="5">
      <w:start w:val="1"/>
      <w:numFmt w:val="decimal"/>
      <w:lvlText w:val="%1.%2.%3.%4.%5.%6."/>
      <w:lvlJc w:val="left"/>
      <w:pPr>
        <w:tabs>
          <w:tab w:val="num" w:pos="2730"/>
        </w:tabs>
        <w:ind w:left="2730" w:hanging="930"/>
      </w:pPr>
      <w:rPr>
        <w:rFonts w:ascii="Times New Roman" w:hAnsi="Times New Roman" w:cs="Times New Roman"/>
        <w:sz w:val="24"/>
        <w:szCs w:val="24"/>
      </w:rPr>
    </w:lvl>
    <w:lvl w:ilvl="6">
      <w:start w:val="1"/>
      <w:numFmt w:val="decimal"/>
      <w:lvlText w:val="%1.%2.%3.%4.%5.%6.%7."/>
      <w:lvlJc w:val="left"/>
      <w:pPr>
        <w:tabs>
          <w:tab w:val="num" w:pos="3240"/>
        </w:tabs>
        <w:ind w:left="3240" w:hanging="1080"/>
      </w:pPr>
      <w:rPr>
        <w:rFonts w:ascii="Times New Roman" w:hAnsi="Times New Roman" w:cs="Times New Roman"/>
        <w:sz w:val="24"/>
        <w:szCs w:val="24"/>
      </w:rPr>
    </w:lvl>
    <w:lvl w:ilvl="7">
      <w:start w:val="1"/>
      <w:numFmt w:val="decimal"/>
      <w:lvlText w:val="%1.%2.%3.%4.%5.%6.%7.%8."/>
      <w:lvlJc w:val="left"/>
      <w:pPr>
        <w:tabs>
          <w:tab w:val="num" w:pos="3750"/>
        </w:tabs>
        <w:ind w:left="3750" w:hanging="1230"/>
      </w:pPr>
      <w:rPr>
        <w:rFonts w:ascii="Times New Roman" w:hAnsi="Times New Roman" w:cs="Times New Roman"/>
        <w:sz w:val="24"/>
        <w:szCs w:val="24"/>
      </w:rPr>
    </w:lvl>
    <w:lvl w:ilvl="8">
      <w:start w:val="1"/>
      <w:numFmt w:val="decimal"/>
      <w:lvlText w:val="%1.%2.%3.%4.%5.%6.%7.%8.%9."/>
      <w:lvlJc w:val="left"/>
      <w:pPr>
        <w:tabs>
          <w:tab w:val="num" w:pos="4320"/>
        </w:tabs>
        <w:ind w:left="4320" w:hanging="1440"/>
      </w:pPr>
      <w:rPr>
        <w:rFonts w:ascii="Times New Roman" w:hAnsi="Times New Roman" w:cs="Times New Roman"/>
        <w:sz w:val="24"/>
        <w:szCs w:val="24"/>
      </w:rPr>
    </w:lvl>
  </w:abstractNum>
  <w:abstractNum w:abstractNumId="14">
    <w:nsid w:val="6D7ACFBC"/>
    <w:multiLevelType w:val="multilevel"/>
    <w:tmpl w:val="13FF6258"/>
    <w:lvl w:ilvl="0">
      <w:start w:val="1"/>
      <w:numFmt w:val="decimal"/>
      <w:lvlText w:val="%1."/>
      <w:lvlJc w:val="left"/>
      <w:pPr>
        <w:tabs>
          <w:tab w:val="num" w:pos="720"/>
        </w:tabs>
        <w:ind w:left="720" w:hanging="360"/>
      </w:pPr>
      <w:rPr>
        <w:rFonts w:ascii="Times New Roman" w:hAnsi="Times New Roman" w:cs="Times New Roman"/>
        <w:b/>
        <w:bCs/>
        <w:sz w:val="24"/>
        <w:szCs w:val="24"/>
      </w:rPr>
    </w:lvl>
    <w:lvl w:ilvl="1">
      <w:numFmt w:val="bullet"/>
      <w:lvlText w:val="·"/>
      <w:lvlJc w:val="left"/>
      <w:pPr>
        <w:tabs>
          <w:tab w:val="num" w:pos="1440"/>
        </w:tabs>
        <w:ind w:left="1440" w:hanging="360"/>
      </w:pPr>
      <w:rPr>
        <w:rFonts w:ascii="Symbol" w:hAnsi="Symbol" w:cs="Symbol"/>
        <w:sz w:val="24"/>
        <w:szCs w:val="24"/>
      </w:rPr>
    </w:lvl>
    <w:lvl w:ilvl="2">
      <w:start w:val="1"/>
      <w:numFmt w:val="lowerRoman"/>
      <w:lvlText w:val="%3."/>
      <w:lvlJc w:val="right"/>
      <w:pPr>
        <w:tabs>
          <w:tab w:val="num" w:pos="2160"/>
        </w:tabs>
        <w:ind w:left="2160" w:hanging="180"/>
      </w:pPr>
      <w:rPr>
        <w:rFonts w:ascii="Times New Roman" w:hAnsi="Times New Roman" w:cs="Times New Roman"/>
        <w:sz w:val="24"/>
        <w:szCs w:val="24"/>
      </w:rPr>
    </w:lvl>
    <w:lvl w:ilvl="3">
      <w:start w:val="1"/>
      <w:numFmt w:val="decimal"/>
      <w:lvlText w:val="%4."/>
      <w:lvlJc w:val="left"/>
      <w:pPr>
        <w:tabs>
          <w:tab w:val="num" w:pos="2880"/>
        </w:tabs>
        <w:ind w:left="2880" w:hanging="360"/>
      </w:pPr>
      <w:rPr>
        <w:rFonts w:ascii="Times New Roman" w:hAnsi="Times New Roman" w:cs="Times New Roman"/>
        <w:sz w:val="24"/>
        <w:szCs w:val="24"/>
      </w:rPr>
    </w:lvl>
    <w:lvl w:ilvl="4">
      <w:start w:val="1"/>
      <w:numFmt w:val="lowerLetter"/>
      <w:lvlText w:val="%5."/>
      <w:lvlJc w:val="left"/>
      <w:pPr>
        <w:tabs>
          <w:tab w:val="num" w:pos="3600"/>
        </w:tabs>
        <w:ind w:left="3600" w:hanging="360"/>
      </w:pPr>
      <w:rPr>
        <w:rFonts w:ascii="Times New Roman" w:hAnsi="Times New Roman" w:cs="Times New Roman"/>
        <w:sz w:val="24"/>
        <w:szCs w:val="24"/>
      </w:rPr>
    </w:lvl>
    <w:lvl w:ilvl="5">
      <w:start w:val="1"/>
      <w:numFmt w:val="lowerRoman"/>
      <w:lvlText w:val="%6."/>
      <w:lvlJc w:val="right"/>
      <w:pPr>
        <w:tabs>
          <w:tab w:val="num" w:pos="4320"/>
        </w:tabs>
        <w:ind w:left="4320" w:hanging="180"/>
      </w:pPr>
      <w:rPr>
        <w:rFonts w:ascii="Times New Roman" w:hAnsi="Times New Roman" w:cs="Times New Roman"/>
        <w:sz w:val="24"/>
        <w:szCs w:val="24"/>
      </w:rPr>
    </w:lvl>
    <w:lvl w:ilvl="6">
      <w:start w:val="1"/>
      <w:numFmt w:val="decimal"/>
      <w:lvlText w:val="%7."/>
      <w:lvlJc w:val="left"/>
      <w:pPr>
        <w:tabs>
          <w:tab w:val="num" w:pos="5040"/>
        </w:tabs>
        <w:ind w:left="5040" w:hanging="360"/>
      </w:pPr>
      <w:rPr>
        <w:rFonts w:ascii="Times New Roman" w:hAnsi="Times New Roman" w:cs="Times New Roman"/>
        <w:sz w:val="24"/>
        <w:szCs w:val="24"/>
      </w:rPr>
    </w:lvl>
    <w:lvl w:ilvl="7">
      <w:start w:val="1"/>
      <w:numFmt w:val="lowerLetter"/>
      <w:lvlText w:val="%8."/>
      <w:lvlJc w:val="left"/>
      <w:pPr>
        <w:tabs>
          <w:tab w:val="num" w:pos="5760"/>
        </w:tabs>
        <w:ind w:left="5760" w:hanging="360"/>
      </w:pPr>
      <w:rPr>
        <w:rFonts w:ascii="Times New Roman" w:hAnsi="Times New Roman" w:cs="Times New Roman"/>
        <w:sz w:val="24"/>
        <w:szCs w:val="24"/>
      </w:rPr>
    </w:lvl>
    <w:lvl w:ilvl="8">
      <w:start w:val="1"/>
      <w:numFmt w:val="lowerRoman"/>
      <w:lvlText w:val="%9."/>
      <w:lvlJc w:val="right"/>
      <w:pPr>
        <w:tabs>
          <w:tab w:val="num" w:pos="6480"/>
        </w:tabs>
        <w:ind w:left="6480" w:hanging="180"/>
      </w:pPr>
      <w:rPr>
        <w:rFonts w:ascii="Times New Roman" w:hAnsi="Times New Roman" w:cs="Times New Roman"/>
        <w:sz w:val="24"/>
        <w:szCs w:val="24"/>
      </w:rPr>
    </w:lvl>
  </w:abstractNum>
  <w:abstractNum w:abstractNumId="15">
    <w:nsid w:val="70552F76"/>
    <w:multiLevelType w:val="multilevel"/>
    <w:tmpl w:val="736E45E3"/>
    <w:lvl w:ilvl="0">
      <w:start w:val="1"/>
      <w:numFmt w:val="decimal"/>
      <w:lvlText w:val="%1."/>
      <w:lvlJc w:val="left"/>
      <w:pPr>
        <w:tabs>
          <w:tab w:val="num" w:pos="720"/>
        </w:tabs>
        <w:ind w:left="720" w:hanging="360"/>
      </w:pPr>
      <w:rPr>
        <w:rFonts w:ascii="Times New Roman" w:hAnsi="Times New Roman" w:cs="Times New Roman"/>
        <w:sz w:val="24"/>
        <w:szCs w:val="24"/>
      </w:rPr>
    </w:lvl>
    <w:lvl w:ilvl="1">
      <w:start w:val="1"/>
      <w:numFmt w:val="lowerLetter"/>
      <w:lvlText w:val="%2."/>
      <w:lvlJc w:val="left"/>
      <w:pPr>
        <w:tabs>
          <w:tab w:val="num" w:pos="1440"/>
        </w:tabs>
        <w:ind w:left="1440" w:hanging="360"/>
      </w:pPr>
      <w:rPr>
        <w:rFonts w:ascii="Times New Roman" w:hAnsi="Times New Roman" w:cs="Times New Roman"/>
        <w:sz w:val="24"/>
        <w:szCs w:val="24"/>
      </w:rPr>
    </w:lvl>
    <w:lvl w:ilvl="2">
      <w:start w:val="1"/>
      <w:numFmt w:val="lowerRoman"/>
      <w:lvlText w:val="%3."/>
      <w:lvlJc w:val="right"/>
      <w:pPr>
        <w:tabs>
          <w:tab w:val="num" w:pos="2160"/>
        </w:tabs>
        <w:ind w:left="2160" w:hanging="180"/>
      </w:pPr>
      <w:rPr>
        <w:rFonts w:ascii="Times New Roman" w:hAnsi="Times New Roman" w:cs="Times New Roman"/>
        <w:sz w:val="24"/>
        <w:szCs w:val="24"/>
      </w:rPr>
    </w:lvl>
    <w:lvl w:ilvl="3">
      <w:start w:val="1"/>
      <w:numFmt w:val="decimal"/>
      <w:lvlText w:val="%4."/>
      <w:lvlJc w:val="left"/>
      <w:pPr>
        <w:tabs>
          <w:tab w:val="num" w:pos="2880"/>
        </w:tabs>
        <w:ind w:left="2880" w:hanging="360"/>
      </w:pPr>
      <w:rPr>
        <w:rFonts w:ascii="Times New Roman" w:hAnsi="Times New Roman" w:cs="Times New Roman"/>
        <w:sz w:val="24"/>
        <w:szCs w:val="24"/>
      </w:rPr>
    </w:lvl>
    <w:lvl w:ilvl="4">
      <w:start w:val="1"/>
      <w:numFmt w:val="lowerLetter"/>
      <w:lvlText w:val="%5."/>
      <w:lvlJc w:val="left"/>
      <w:pPr>
        <w:tabs>
          <w:tab w:val="num" w:pos="3600"/>
        </w:tabs>
        <w:ind w:left="3600" w:hanging="360"/>
      </w:pPr>
      <w:rPr>
        <w:rFonts w:ascii="Times New Roman" w:hAnsi="Times New Roman" w:cs="Times New Roman"/>
        <w:sz w:val="24"/>
        <w:szCs w:val="24"/>
      </w:rPr>
    </w:lvl>
    <w:lvl w:ilvl="5">
      <w:start w:val="1"/>
      <w:numFmt w:val="lowerRoman"/>
      <w:lvlText w:val="%6."/>
      <w:lvlJc w:val="right"/>
      <w:pPr>
        <w:tabs>
          <w:tab w:val="num" w:pos="4320"/>
        </w:tabs>
        <w:ind w:left="4320" w:hanging="180"/>
      </w:pPr>
      <w:rPr>
        <w:rFonts w:ascii="Times New Roman" w:hAnsi="Times New Roman" w:cs="Times New Roman"/>
        <w:sz w:val="24"/>
        <w:szCs w:val="24"/>
      </w:rPr>
    </w:lvl>
    <w:lvl w:ilvl="6">
      <w:start w:val="1"/>
      <w:numFmt w:val="decimal"/>
      <w:lvlText w:val="%7."/>
      <w:lvlJc w:val="left"/>
      <w:pPr>
        <w:tabs>
          <w:tab w:val="num" w:pos="5040"/>
        </w:tabs>
        <w:ind w:left="5040" w:hanging="360"/>
      </w:pPr>
      <w:rPr>
        <w:rFonts w:ascii="Times New Roman" w:hAnsi="Times New Roman" w:cs="Times New Roman"/>
        <w:sz w:val="24"/>
        <w:szCs w:val="24"/>
      </w:rPr>
    </w:lvl>
    <w:lvl w:ilvl="7">
      <w:start w:val="1"/>
      <w:numFmt w:val="lowerLetter"/>
      <w:lvlText w:val="%8."/>
      <w:lvlJc w:val="left"/>
      <w:pPr>
        <w:tabs>
          <w:tab w:val="num" w:pos="5760"/>
        </w:tabs>
        <w:ind w:left="5760" w:hanging="360"/>
      </w:pPr>
      <w:rPr>
        <w:rFonts w:ascii="Times New Roman" w:hAnsi="Times New Roman" w:cs="Times New Roman"/>
        <w:sz w:val="24"/>
        <w:szCs w:val="24"/>
      </w:rPr>
    </w:lvl>
    <w:lvl w:ilvl="8">
      <w:start w:val="1"/>
      <w:numFmt w:val="lowerRoman"/>
      <w:lvlText w:val="%9."/>
      <w:lvlJc w:val="right"/>
      <w:pPr>
        <w:tabs>
          <w:tab w:val="num" w:pos="6480"/>
        </w:tabs>
        <w:ind w:left="6480" w:hanging="180"/>
      </w:pPr>
      <w:rPr>
        <w:rFonts w:ascii="Times New Roman" w:hAnsi="Times New Roman" w:cs="Times New Roman"/>
        <w:sz w:val="24"/>
        <w:szCs w:val="24"/>
      </w:rPr>
    </w:lvl>
  </w:abstractNum>
  <w:abstractNum w:abstractNumId="16">
    <w:nsid w:val="7067996F"/>
    <w:multiLevelType w:val="multilevel"/>
    <w:tmpl w:val="49375EAF"/>
    <w:lvl w:ilvl="0">
      <w:start w:val="1"/>
      <w:numFmt w:val="decimal"/>
      <w:lvlText w:val="%1."/>
      <w:lvlJc w:val="left"/>
      <w:pPr>
        <w:tabs>
          <w:tab w:val="num" w:pos="360"/>
        </w:tabs>
        <w:ind w:left="360" w:hanging="360"/>
      </w:pPr>
      <w:rPr>
        <w:rFonts w:ascii="Times New Roman" w:hAnsi="Times New Roman" w:cs="Times New Roman"/>
        <w:sz w:val="24"/>
        <w:szCs w:val="24"/>
      </w:rPr>
    </w:lvl>
    <w:lvl w:ilvl="1">
      <w:start w:val="1"/>
      <w:numFmt w:val="upperLetter"/>
      <w:lvlText w:val="%2."/>
      <w:lvlJc w:val="left"/>
      <w:pPr>
        <w:tabs>
          <w:tab w:val="num" w:pos="795"/>
        </w:tabs>
        <w:ind w:left="795" w:hanging="435"/>
      </w:pPr>
      <w:rPr>
        <w:rFonts w:ascii="Times New Roman" w:hAnsi="Times New Roman" w:cs="Times New Roman"/>
        <w:b/>
        <w:bCs/>
        <w:sz w:val="24"/>
        <w:szCs w:val="24"/>
      </w:rPr>
    </w:lvl>
    <w:lvl w:ilvl="2">
      <w:start w:val="1"/>
      <w:numFmt w:val="decimal"/>
      <w:lvlText w:val="%1.%2.%3."/>
      <w:lvlJc w:val="left"/>
      <w:pPr>
        <w:tabs>
          <w:tab w:val="num" w:pos="1230"/>
        </w:tabs>
        <w:ind w:left="1230" w:hanging="510"/>
      </w:pPr>
      <w:rPr>
        <w:rFonts w:ascii="Times New Roman" w:hAnsi="Times New Roman" w:cs="Times New Roman"/>
        <w:sz w:val="24"/>
        <w:szCs w:val="24"/>
      </w:rPr>
    </w:lvl>
    <w:lvl w:ilvl="3">
      <w:start w:val="1"/>
      <w:numFmt w:val="decimal"/>
      <w:lvlText w:val="%1.%2.%3.%4."/>
      <w:lvlJc w:val="left"/>
      <w:pPr>
        <w:tabs>
          <w:tab w:val="num" w:pos="1725"/>
        </w:tabs>
        <w:ind w:left="1725" w:hanging="645"/>
      </w:pPr>
      <w:rPr>
        <w:rFonts w:ascii="Times New Roman" w:hAnsi="Times New Roman" w:cs="Times New Roman"/>
        <w:sz w:val="24"/>
        <w:szCs w:val="24"/>
      </w:rPr>
    </w:lvl>
    <w:lvl w:ilvl="4">
      <w:start w:val="1"/>
      <w:numFmt w:val="decimal"/>
      <w:lvlText w:val="%1.%2.%3.%4.%5."/>
      <w:lvlJc w:val="left"/>
      <w:pPr>
        <w:tabs>
          <w:tab w:val="num" w:pos="2235"/>
        </w:tabs>
        <w:ind w:left="2235" w:hanging="795"/>
      </w:pPr>
      <w:rPr>
        <w:rFonts w:ascii="Times New Roman" w:hAnsi="Times New Roman" w:cs="Times New Roman"/>
        <w:sz w:val="24"/>
        <w:szCs w:val="24"/>
      </w:rPr>
    </w:lvl>
    <w:lvl w:ilvl="5">
      <w:start w:val="1"/>
      <w:numFmt w:val="decimal"/>
      <w:lvlText w:val="%1.%2.%3.%4.%5.%6."/>
      <w:lvlJc w:val="left"/>
      <w:pPr>
        <w:tabs>
          <w:tab w:val="num" w:pos="2730"/>
        </w:tabs>
        <w:ind w:left="2730" w:hanging="930"/>
      </w:pPr>
      <w:rPr>
        <w:rFonts w:ascii="Times New Roman" w:hAnsi="Times New Roman" w:cs="Times New Roman"/>
        <w:sz w:val="24"/>
        <w:szCs w:val="24"/>
      </w:rPr>
    </w:lvl>
    <w:lvl w:ilvl="6">
      <w:start w:val="1"/>
      <w:numFmt w:val="decimal"/>
      <w:lvlText w:val="%1.%2.%3.%4.%5.%6.%7."/>
      <w:lvlJc w:val="left"/>
      <w:pPr>
        <w:tabs>
          <w:tab w:val="num" w:pos="3240"/>
        </w:tabs>
        <w:ind w:left="3240" w:hanging="1080"/>
      </w:pPr>
      <w:rPr>
        <w:rFonts w:ascii="Times New Roman" w:hAnsi="Times New Roman" w:cs="Times New Roman"/>
        <w:sz w:val="24"/>
        <w:szCs w:val="24"/>
      </w:rPr>
    </w:lvl>
    <w:lvl w:ilvl="7">
      <w:start w:val="1"/>
      <w:numFmt w:val="decimal"/>
      <w:lvlText w:val="%1.%2.%3.%4.%5.%6.%7.%8."/>
      <w:lvlJc w:val="left"/>
      <w:pPr>
        <w:tabs>
          <w:tab w:val="num" w:pos="3750"/>
        </w:tabs>
        <w:ind w:left="3750" w:hanging="1230"/>
      </w:pPr>
      <w:rPr>
        <w:rFonts w:ascii="Times New Roman" w:hAnsi="Times New Roman" w:cs="Times New Roman"/>
        <w:sz w:val="24"/>
        <w:szCs w:val="24"/>
      </w:rPr>
    </w:lvl>
    <w:lvl w:ilvl="8">
      <w:start w:val="1"/>
      <w:numFmt w:val="decimal"/>
      <w:lvlText w:val="%1.%2.%3.%4.%5.%6.%7.%8.%9."/>
      <w:lvlJc w:val="left"/>
      <w:pPr>
        <w:tabs>
          <w:tab w:val="num" w:pos="4320"/>
        </w:tabs>
        <w:ind w:left="4320" w:hanging="1440"/>
      </w:pPr>
      <w:rPr>
        <w:rFonts w:ascii="Times New Roman" w:hAnsi="Times New Roman" w:cs="Times New Roman"/>
        <w:sz w:val="24"/>
        <w:szCs w:val="24"/>
      </w:rPr>
    </w:lvl>
  </w:abstractNum>
  <w:abstractNum w:abstractNumId="17">
    <w:nsid w:val="70B773A1"/>
    <w:multiLevelType w:val="hybridMultilevel"/>
    <w:tmpl w:val="C65C704E"/>
    <w:lvl w:ilvl="0" w:tplc="42007F5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33CA904"/>
    <w:multiLevelType w:val="multilevel"/>
    <w:tmpl w:val="7C09A100"/>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19">
    <w:nsid w:val="756249C8"/>
    <w:multiLevelType w:val="multilevel"/>
    <w:tmpl w:val="2627FDF4"/>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20">
    <w:nsid w:val="75C0079D"/>
    <w:multiLevelType w:val="multilevel"/>
    <w:tmpl w:val="2ADFF51F"/>
    <w:lvl w:ilvl="0">
      <w:numFmt w:val="bullet"/>
      <w:lvlText w:val="·"/>
      <w:lvlJc w:val="left"/>
      <w:pPr>
        <w:tabs>
          <w:tab w:val="num" w:pos="720"/>
        </w:tabs>
        <w:ind w:left="720" w:hanging="360"/>
      </w:pPr>
      <w:rPr>
        <w:rFonts w:ascii="Symbol" w:hAnsi="Symbol" w:cs="Symbol"/>
        <w:sz w:val="24"/>
        <w:szCs w:val="24"/>
      </w:rPr>
    </w:lvl>
    <w:lvl w:ilvl="1">
      <w:numFmt w:val="bullet"/>
      <w:lvlText w:val="o"/>
      <w:lvlJc w:val="left"/>
      <w:pPr>
        <w:tabs>
          <w:tab w:val="num" w:pos="1440"/>
        </w:tabs>
        <w:ind w:left="1440" w:hanging="360"/>
      </w:pPr>
      <w:rPr>
        <w:rFonts w:ascii="Courier New" w:hAnsi="Courier New" w:cs="Courier New"/>
        <w:sz w:val="24"/>
        <w:szCs w:val="24"/>
      </w:rPr>
    </w:lvl>
    <w:lvl w:ilvl="2">
      <w:numFmt w:val="bullet"/>
      <w:lvlText w:val="§"/>
      <w:lvlJc w:val="left"/>
      <w:pPr>
        <w:tabs>
          <w:tab w:val="num" w:pos="2160"/>
        </w:tabs>
        <w:ind w:left="2160" w:hanging="360"/>
      </w:pPr>
      <w:rPr>
        <w:rFonts w:ascii="Wingdings" w:hAnsi="Wingdings" w:cs="Wingdings"/>
        <w:sz w:val="24"/>
        <w:szCs w:val="24"/>
      </w:rPr>
    </w:lvl>
    <w:lvl w:ilvl="3">
      <w:numFmt w:val="bullet"/>
      <w:lvlText w:val="·"/>
      <w:lvlJc w:val="left"/>
      <w:pPr>
        <w:tabs>
          <w:tab w:val="num" w:pos="2880"/>
        </w:tabs>
        <w:ind w:left="2880" w:hanging="360"/>
      </w:pPr>
      <w:rPr>
        <w:rFonts w:ascii="Symbol" w:hAnsi="Symbol" w:cs="Symbol"/>
        <w:sz w:val="24"/>
        <w:szCs w:val="24"/>
      </w:rPr>
    </w:lvl>
    <w:lvl w:ilvl="4">
      <w:numFmt w:val="bullet"/>
      <w:lvlText w:val="o"/>
      <w:lvlJc w:val="left"/>
      <w:pPr>
        <w:tabs>
          <w:tab w:val="num" w:pos="3600"/>
        </w:tabs>
        <w:ind w:left="3600" w:hanging="360"/>
      </w:pPr>
      <w:rPr>
        <w:rFonts w:ascii="Courier New" w:hAnsi="Courier New" w:cs="Courier New"/>
        <w:sz w:val="24"/>
        <w:szCs w:val="24"/>
      </w:rPr>
    </w:lvl>
    <w:lvl w:ilvl="5">
      <w:numFmt w:val="bullet"/>
      <w:lvlText w:val="§"/>
      <w:lvlJc w:val="left"/>
      <w:pPr>
        <w:tabs>
          <w:tab w:val="num" w:pos="4320"/>
        </w:tabs>
        <w:ind w:left="4320" w:hanging="360"/>
      </w:pPr>
      <w:rPr>
        <w:rFonts w:ascii="Wingdings" w:hAnsi="Wingdings" w:cs="Wingdings"/>
        <w:sz w:val="24"/>
        <w:szCs w:val="24"/>
      </w:rPr>
    </w:lvl>
    <w:lvl w:ilvl="6">
      <w:numFmt w:val="bullet"/>
      <w:lvlText w:val="·"/>
      <w:lvlJc w:val="left"/>
      <w:pPr>
        <w:tabs>
          <w:tab w:val="num" w:pos="5040"/>
        </w:tabs>
        <w:ind w:left="5040" w:hanging="360"/>
      </w:pPr>
      <w:rPr>
        <w:rFonts w:ascii="Symbol" w:hAnsi="Symbol" w:cs="Symbol"/>
        <w:sz w:val="24"/>
        <w:szCs w:val="24"/>
      </w:rPr>
    </w:lvl>
    <w:lvl w:ilvl="7">
      <w:numFmt w:val="bullet"/>
      <w:lvlText w:val="o"/>
      <w:lvlJc w:val="left"/>
      <w:pPr>
        <w:tabs>
          <w:tab w:val="num" w:pos="5760"/>
        </w:tabs>
        <w:ind w:left="5760" w:hanging="360"/>
      </w:pPr>
      <w:rPr>
        <w:rFonts w:ascii="Courier New" w:hAnsi="Courier New" w:cs="Courier New"/>
        <w:sz w:val="24"/>
        <w:szCs w:val="24"/>
      </w:rPr>
    </w:lvl>
    <w:lvl w:ilvl="8">
      <w:numFmt w:val="bullet"/>
      <w:lvlText w:val="§"/>
      <w:lvlJc w:val="left"/>
      <w:pPr>
        <w:tabs>
          <w:tab w:val="num" w:pos="6480"/>
        </w:tabs>
        <w:ind w:left="6480" w:hanging="360"/>
      </w:pPr>
      <w:rPr>
        <w:rFonts w:ascii="Wingdings" w:hAnsi="Wingdings" w:cs="Wingdings"/>
        <w:sz w:val="24"/>
        <w:szCs w:val="24"/>
      </w:rPr>
    </w:lvl>
  </w:abstractNum>
  <w:abstractNum w:abstractNumId="21">
    <w:nsid w:val="75C668A4"/>
    <w:multiLevelType w:val="multilevel"/>
    <w:tmpl w:val="3FD13FBA"/>
    <w:lvl w:ilvl="0">
      <w:start w:val="1"/>
      <w:numFmt w:val="decimal"/>
      <w:lvlText w:val="%1."/>
      <w:lvlJc w:val="left"/>
      <w:pPr>
        <w:tabs>
          <w:tab w:val="num" w:pos="720"/>
        </w:tabs>
        <w:ind w:left="720" w:hanging="360"/>
      </w:pPr>
      <w:rPr>
        <w:rFonts w:ascii="Times New Roman" w:hAnsi="Times New Roman" w:cs="Times New Roman"/>
        <w:sz w:val="24"/>
        <w:szCs w:val="24"/>
      </w:rPr>
    </w:lvl>
    <w:lvl w:ilvl="1">
      <w:start w:val="1"/>
      <w:numFmt w:val="lowerLetter"/>
      <w:lvlText w:val="%2."/>
      <w:lvlJc w:val="left"/>
      <w:pPr>
        <w:tabs>
          <w:tab w:val="num" w:pos="1440"/>
        </w:tabs>
        <w:ind w:left="1440" w:hanging="360"/>
      </w:pPr>
      <w:rPr>
        <w:rFonts w:ascii="Times New Roman" w:hAnsi="Times New Roman" w:cs="Times New Roman"/>
        <w:sz w:val="24"/>
        <w:szCs w:val="24"/>
      </w:rPr>
    </w:lvl>
    <w:lvl w:ilvl="2">
      <w:start w:val="1"/>
      <w:numFmt w:val="lowerRoman"/>
      <w:lvlText w:val="%3."/>
      <w:lvlJc w:val="right"/>
      <w:pPr>
        <w:tabs>
          <w:tab w:val="num" w:pos="2160"/>
        </w:tabs>
        <w:ind w:left="2160" w:hanging="180"/>
      </w:pPr>
      <w:rPr>
        <w:rFonts w:ascii="Times New Roman" w:hAnsi="Times New Roman" w:cs="Times New Roman"/>
        <w:sz w:val="24"/>
        <w:szCs w:val="24"/>
      </w:rPr>
    </w:lvl>
    <w:lvl w:ilvl="3">
      <w:start w:val="1"/>
      <w:numFmt w:val="decimal"/>
      <w:lvlText w:val="%4."/>
      <w:lvlJc w:val="left"/>
      <w:pPr>
        <w:tabs>
          <w:tab w:val="num" w:pos="2880"/>
        </w:tabs>
        <w:ind w:left="2880" w:hanging="360"/>
      </w:pPr>
      <w:rPr>
        <w:rFonts w:ascii="Times New Roman" w:hAnsi="Times New Roman" w:cs="Times New Roman"/>
        <w:sz w:val="24"/>
        <w:szCs w:val="24"/>
      </w:rPr>
    </w:lvl>
    <w:lvl w:ilvl="4">
      <w:start w:val="1"/>
      <w:numFmt w:val="lowerLetter"/>
      <w:lvlText w:val="%5."/>
      <w:lvlJc w:val="left"/>
      <w:pPr>
        <w:tabs>
          <w:tab w:val="num" w:pos="3600"/>
        </w:tabs>
        <w:ind w:left="3600" w:hanging="360"/>
      </w:pPr>
      <w:rPr>
        <w:rFonts w:ascii="Times New Roman" w:hAnsi="Times New Roman" w:cs="Times New Roman"/>
        <w:sz w:val="24"/>
        <w:szCs w:val="24"/>
      </w:rPr>
    </w:lvl>
    <w:lvl w:ilvl="5">
      <w:start w:val="1"/>
      <w:numFmt w:val="lowerRoman"/>
      <w:lvlText w:val="%6."/>
      <w:lvlJc w:val="right"/>
      <w:pPr>
        <w:tabs>
          <w:tab w:val="num" w:pos="4320"/>
        </w:tabs>
        <w:ind w:left="4320" w:hanging="180"/>
      </w:pPr>
      <w:rPr>
        <w:rFonts w:ascii="Times New Roman" w:hAnsi="Times New Roman" w:cs="Times New Roman"/>
        <w:sz w:val="24"/>
        <w:szCs w:val="24"/>
      </w:rPr>
    </w:lvl>
    <w:lvl w:ilvl="6">
      <w:start w:val="1"/>
      <w:numFmt w:val="decimal"/>
      <w:lvlText w:val="%7."/>
      <w:lvlJc w:val="left"/>
      <w:pPr>
        <w:tabs>
          <w:tab w:val="num" w:pos="5040"/>
        </w:tabs>
        <w:ind w:left="5040" w:hanging="360"/>
      </w:pPr>
      <w:rPr>
        <w:rFonts w:ascii="Times New Roman" w:hAnsi="Times New Roman" w:cs="Times New Roman"/>
        <w:sz w:val="24"/>
        <w:szCs w:val="24"/>
      </w:rPr>
    </w:lvl>
    <w:lvl w:ilvl="7">
      <w:start w:val="1"/>
      <w:numFmt w:val="lowerLetter"/>
      <w:lvlText w:val="%8."/>
      <w:lvlJc w:val="left"/>
      <w:pPr>
        <w:tabs>
          <w:tab w:val="num" w:pos="5760"/>
        </w:tabs>
        <w:ind w:left="5760" w:hanging="360"/>
      </w:pPr>
      <w:rPr>
        <w:rFonts w:ascii="Times New Roman" w:hAnsi="Times New Roman" w:cs="Times New Roman"/>
        <w:sz w:val="24"/>
        <w:szCs w:val="24"/>
      </w:rPr>
    </w:lvl>
    <w:lvl w:ilvl="8">
      <w:start w:val="1"/>
      <w:numFmt w:val="lowerRoman"/>
      <w:lvlText w:val="%9."/>
      <w:lvlJc w:val="right"/>
      <w:pPr>
        <w:tabs>
          <w:tab w:val="num" w:pos="6480"/>
        </w:tabs>
        <w:ind w:left="6480" w:hanging="180"/>
      </w:pPr>
      <w:rPr>
        <w:rFonts w:ascii="Times New Roman" w:hAnsi="Times New Roman" w:cs="Times New Roman"/>
        <w:sz w:val="24"/>
        <w:szCs w:val="24"/>
      </w:rPr>
    </w:lvl>
  </w:abstractNum>
  <w:num w:numId="1">
    <w:abstractNumId w:val="17"/>
  </w:num>
  <w:num w:numId="2">
    <w:abstractNumId w:val="1"/>
  </w:num>
  <w:num w:numId="3">
    <w:abstractNumId w:val="10"/>
  </w:num>
  <w:num w:numId="4">
    <w:abstractNumId w:val="20"/>
  </w:num>
  <w:num w:numId="5">
    <w:abstractNumId w:val="7"/>
  </w:num>
  <w:num w:numId="6">
    <w:abstractNumId w:val="12"/>
  </w:num>
  <w:num w:numId="7">
    <w:abstractNumId w:val="8"/>
  </w:num>
  <w:num w:numId="8">
    <w:abstractNumId w:val="18"/>
  </w:num>
  <w:num w:numId="9">
    <w:abstractNumId w:val="19"/>
  </w:num>
  <w:num w:numId="10">
    <w:abstractNumId w:val="3"/>
  </w:num>
  <w:num w:numId="11">
    <w:abstractNumId w:val="21"/>
  </w:num>
  <w:num w:numId="12">
    <w:abstractNumId w:val="11"/>
  </w:num>
  <w:num w:numId="13">
    <w:abstractNumId w:val="6"/>
  </w:num>
  <w:num w:numId="14">
    <w:abstractNumId w:val="9"/>
  </w:num>
  <w:num w:numId="15">
    <w:abstractNumId w:val="2"/>
  </w:num>
  <w:num w:numId="16">
    <w:abstractNumId w:val="5"/>
  </w:num>
  <w:num w:numId="17">
    <w:abstractNumId w:val="4"/>
  </w:num>
  <w:num w:numId="18">
    <w:abstractNumId w:val="0"/>
  </w:num>
  <w:num w:numId="19">
    <w:abstractNumId w:val="15"/>
  </w:num>
  <w:num w:numId="20">
    <w:abstractNumId w:val="14"/>
  </w:num>
  <w:num w:numId="21">
    <w:abstractNumId w:val="16"/>
  </w:num>
  <w:num w:numId="22">
    <w:abstractNumId w:val="13"/>
  </w:num>
  <w:numIdMacAtCleanup w:val="2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mirrorMargins/>
  <w:hideSpellingErrors/>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FB3D94"/>
    <w:rsid w:val="000051EF"/>
    <w:rsid w:val="000114DD"/>
    <w:rsid w:val="000147F5"/>
    <w:rsid w:val="000156BD"/>
    <w:rsid w:val="0001573F"/>
    <w:rsid w:val="00015B8B"/>
    <w:rsid w:val="000172FC"/>
    <w:rsid w:val="000176DF"/>
    <w:rsid w:val="00023D77"/>
    <w:rsid w:val="00025020"/>
    <w:rsid w:val="000318A2"/>
    <w:rsid w:val="00033F6F"/>
    <w:rsid w:val="000343D7"/>
    <w:rsid w:val="000367BC"/>
    <w:rsid w:val="000469A8"/>
    <w:rsid w:val="00046FAB"/>
    <w:rsid w:val="00047AFC"/>
    <w:rsid w:val="00052E8F"/>
    <w:rsid w:val="000533D3"/>
    <w:rsid w:val="0005392A"/>
    <w:rsid w:val="000541C5"/>
    <w:rsid w:val="00055630"/>
    <w:rsid w:val="00055F47"/>
    <w:rsid w:val="00057113"/>
    <w:rsid w:val="0006380F"/>
    <w:rsid w:val="00063B63"/>
    <w:rsid w:val="00067AB4"/>
    <w:rsid w:val="00071977"/>
    <w:rsid w:val="00073149"/>
    <w:rsid w:val="0007442A"/>
    <w:rsid w:val="00077BE9"/>
    <w:rsid w:val="00083B4D"/>
    <w:rsid w:val="00085BEA"/>
    <w:rsid w:val="00085C83"/>
    <w:rsid w:val="00085EFF"/>
    <w:rsid w:val="00087538"/>
    <w:rsid w:val="00091A57"/>
    <w:rsid w:val="00092F17"/>
    <w:rsid w:val="000A1E91"/>
    <w:rsid w:val="000A2BD1"/>
    <w:rsid w:val="000A3225"/>
    <w:rsid w:val="000A3966"/>
    <w:rsid w:val="000A47E9"/>
    <w:rsid w:val="000A48D5"/>
    <w:rsid w:val="000A52C5"/>
    <w:rsid w:val="000B1FF9"/>
    <w:rsid w:val="000B351A"/>
    <w:rsid w:val="000B3720"/>
    <w:rsid w:val="000B6936"/>
    <w:rsid w:val="000C0003"/>
    <w:rsid w:val="000C009F"/>
    <w:rsid w:val="000C1441"/>
    <w:rsid w:val="000C2D4F"/>
    <w:rsid w:val="000C3555"/>
    <w:rsid w:val="000C4999"/>
    <w:rsid w:val="000C5FF0"/>
    <w:rsid w:val="000D169A"/>
    <w:rsid w:val="000D2053"/>
    <w:rsid w:val="000D2FE3"/>
    <w:rsid w:val="000D3BBA"/>
    <w:rsid w:val="000D531F"/>
    <w:rsid w:val="000D5370"/>
    <w:rsid w:val="000D59BC"/>
    <w:rsid w:val="000D5D68"/>
    <w:rsid w:val="000D712B"/>
    <w:rsid w:val="000D7B39"/>
    <w:rsid w:val="000E1149"/>
    <w:rsid w:val="000E289F"/>
    <w:rsid w:val="000E3848"/>
    <w:rsid w:val="000E6D80"/>
    <w:rsid w:val="000E7508"/>
    <w:rsid w:val="000F038F"/>
    <w:rsid w:val="000F0424"/>
    <w:rsid w:val="000F554B"/>
    <w:rsid w:val="000F6539"/>
    <w:rsid w:val="000F66D4"/>
    <w:rsid w:val="001015F1"/>
    <w:rsid w:val="00104688"/>
    <w:rsid w:val="00110406"/>
    <w:rsid w:val="00113FA5"/>
    <w:rsid w:val="00115122"/>
    <w:rsid w:val="00115F88"/>
    <w:rsid w:val="00120B8D"/>
    <w:rsid w:val="00120FE8"/>
    <w:rsid w:val="001310F8"/>
    <w:rsid w:val="00132FD4"/>
    <w:rsid w:val="00134615"/>
    <w:rsid w:val="00140FE0"/>
    <w:rsid w:val="0014486D"/>
    <w:rsid w:val="0014704C"/>
    <w:rsid w:val="00151544"/>
    <w:rsid w:val="00152C6A"/>
    <w:rsid w:val="001539BB"/>
    <w:rsid w:val="001558EA"/>
    <w:rsid w:val="00160D2C"/>
    <w:rsid w:val="0016774D"/>
    <w:rsid w:val="00167840"/>
    <w:rsid w:val="00170F51"/>
    <w:rsid w:val="0017139D"/>
    <w:rsid w:val="00173324"/>
    <w:rsid w:val="001742C7"/>
    <w:rsid w:val="0017538C"/>
    <w:rsid w:val="0017607F"/>
    <w:rsid w:val="00176949"/>
    <w:rsid w:val="00176ACE"/>
    <w:rsid w:val="001846BF"/>
    <w:rsid w:val="00184D70"/>
    <w:rsid w:val="00185BDA"/>
    <w:rsid w:val="00190755"/>
    <w:rsid w:val="00191F5E"/>
    <w:rsid w:val="00192E8B"/>
    <w:rsid w:val="00193EB3"/>
    <w:rsid w:val="00194ED3"/>
    <w:rsid w:val="00197DB5"/>
    <w:rsid w:val="001A15FB"/>
    <w:rsid w:val="001A2473"/>
    <w:rsid w:val="001A2DC2"/>
    <w:rsid w:val="001A711C"/>
    <w:rsid w:val="001B0338"/>
    <w:rsid w:val="001B334F"/>
    <w:rsid w:val="001B5441"/>
    <w:rsid w:val="001B5F8C"/>
    <w:rsid w:val="001B6F5F"/>
    <w:rsid w:val="001B7EF2"/>
    <w:rsid w:val="001C0173"/>
    <w:rsid w:val="001C03D9"/>
    <w:rsid w:val="001C1983"/>
    <w:rsid w:val="001C1999"/>
    <w:rsid w:val="001C234E"/>
    <w:rsid w:val="001C7C39"/>
    <w:rsid w:val="001C7D26"/>
    <w:rsid w:val="001C7F96"/>
    <w:rsid w:val="001D047D"/>
    <w:rsid w:val="001D089B"/>
    <w:rsid w:val="001D15C0"/>
    <w:rsid w:val="001D4233"/>
    <w:rsid w:val="001D6BCE"/>
    <w:rsid w:val="001D730C"/>
    <w:rsid w:val="001E0AF3"/>
    <w:rsid w:val="001E2413"/>
    <w:rsid w:val="001E51C8"/>
    <w:rsid w:val="001E6408"/>
    <w:rsid w:val="001E6F64"/>
    <w:rsid w:val="001E7DF1"/>
    <w:rsid w:val="001F142C"/>
    <w:rsid w:val="001F17FD"/>
    <w:rsid w:val="001F1C54"/>
    <w:rsid w:val="001F1E09"/>
    <w:rsid w:val="001F2B56"/>
    <w:rsid w:val="001F4DEB"/>
    <w:rsid w:val="001F4FAE"/>
    <w:rsid w:val="00201132"/>
    <w:rsid w:val="00201806"/>
    <w:rsid w:val="002030FC"/>
    <w:rsid w:val="002065DB"/>
    <w:rsid w:val="00211ABA"/>
    <w:rsid w:val="00212D90"/>
    <w:rsid w:val="002209C1"/>
    <w:rsid w:val="00220FBE"/>
    <w:rsid w:val="00221511"/>
    <w:rsid w:val="00227108"/>
    <w:rsid w:val="00227FC2"/>
    <w:rsid w:val="00230551"/>
    <w:rsid w:val="00231F88"/>
    <w:rsid w:val="00232ED5"/>
    <w:rsid w:val="00233B96"/>
    <w:rsid w:val="00235E42"/>
    <w:rsid w:val="0023694E"/>
    <w:rsid w:val="00236EB9"/>
    <w:rsid w:val="00240B6B"/>
    <w:rsid w:val="00241AE7"/>
    <w:rsid w:val="00241C45"/>
    <w:rsid w:val="002430C7"/>
    <w:rsid w:val="002439B3"/>
    <w:rsid w:val="00247E30"/>
    <w:rsid w:val="0025229E"/>
    <w:rsid w:val="0025332C"/>
    <w:rsid w:val="002579BF"/>
    <w:rsid w:val="00257EDC"/>
    <w:rsid w:val="00262139"/>
    <w:rsid w:val="00263491"/>
    <w:rsid w:val="002635A0"/>
    <w:rsid w:val="00263EEE"/>
    <w:rsid w:val="00266449"/>
    <w:rsid w:val="00266E4C"/>
    <w:rsid w:val="0026701B"/>
    <w:rsid w:val="00267C8C"/>
    <w:rsid w:val="00271C0D"/>
    <w:rsid w:val="00280423"/>
    <w:rsid w:val="00280D34"/>
    <w:rsid w:val="00280F1A"/>
    <w:rsid w:val="00283DB6"/>
    <w:rsid w:val="00284769"/>
    <w:rsid w:val="002850C4"/>
    <w:rsid w:val="00290877"/>
    <w:rsid w:val="002913BD"/>
    <w:rsid w:val="00291786"/>
    <w:rsid w:val="0029214B"/>
    <w:rsid w:val="002939CD"/>
    <w:rsid w:val="0029777E"/>
    <w:rsid w:val="002A0A49"/>
    <w:rsid w:val="002A3D0E"/>
    <w:rsid w:val="002B0B1E"/>
    <w:rsid w:val="002B5446"/>
    <w:rsid w:val="002C011E"/>
    <w:rsid w:val="002C061E"/>
    <w:rsid w:val="002C3D4C"/>
    <w:rsid w:val="002C5DCC"/>
    <w:rsid w:val="002D2F15"/>
    <w:rsid w:val="002D38C6"/>
    <w:rsid w:val="002D3A8C"/>
    <w:rsid w:val="002D4B51"/>
    <w:rsid w:val="002D76A7"/>
    <w:rsid w:val="002D7CF9"/>
    <w:rsid w:val="002E0E38"/>
    <w:rsid w:val="002E1ACC"/>
    <w:rsid w:val="002E1D04"/>
    <w:rsid w:val="002E25DD"/>
    <w:rsid w:val="002E46AF"/>
    <w:rsid w:val="002F05B3"/>
    <w:rsid w:val="002F3809"/>
    <w:rsid w:val="002F3CB5"/>
    <w:rsid w:val="002F49B1"/>
    <w:rsid w:val="002F5B10"/>
    <w:rsid w:val="002F6184"/>
    <w:rsid w:val="002F7043"/>
    <w:rsid w:val="003017D2"/>
    <w:rsid w:val="00301EE6"/>
    <w:rsid w:val="003102EE"/>
    <w:rsid w:val="00310986"/>
    <w:rsid w:val="00313E4D"/>
    <w:rsid w:val="003143C1"/>
    <w:rsid w:val="0031490F"/>
    <w:rsid w:val="00314B58"/>
    <w:rsid w:val="00315934"/>
    <w:rsid w:val="00315CC2"/>
    <w:rsid w:val="003176D0"/>
    <w:rsid w:val="00317A51"/>
    <w:rsid w:val="00325EA7"/>
    <w:rsid w:val="00326B0B"/>
    <w:rsid w:val="00331700"/>
    <w:rsid w:val="003346FB"/>
    <w:rsid w:val="00335A64"/>
    <w:rsid w:val="00336713"/>
    <w:rsid w:val="00337723"/>
    <w:rsid w:val="003413F0"/>
    <w:rsid w:val="0034283D"/>
    <w:rsid w:val="00343A33"/>
    <w:rsid w:val="00344D7D"/>
    <w:rsid w:val="00345FD5"/>
    <w:rsid w:val="0035023F"/>
    <w:rsid w:val="00350C23"/>
    <w:rsid w:val="00351A22"/>
    <w:rsid w:val="00351F7E"/>
    <w:rsid w:val="00351FB4"/>
    <w:rsid w:val="00352856"/>
    <w:rsid w:val="003543C9"/>
    <w:rsid w:val="003568FD"/>
    <w:rsid w:val="00356E41"/>
    <w:rsid w:val="00357D1A"/>
    <w:rsid w:val="00361F9B"/>
    <w:rsid w:val="003637C0"/>
    <w:rsid w:val="003654E6"/>
    <w:rsid w:val="00366E4F"/>
    <w:rsid w:val="00370257"/>
    <w:rsid w:val="00375DDE"/>
    <w:rsid w:val="00376479"/>
    <w:rsid w:val="00377E3D"/>
    <w:rsid w:val="00380C8C"/>
    <w:rsid w:val="0038770E"/>
    <w:rsid w:val="003907C1"/>
    <w:rsid w:val="003946AB"/>
    <w:rsid w:val="003952E9"/>
    <w:rsid w:val="003970A4"/>
    <w:rsid w:val="00397430"/>
    <w:rsid w:val="0039776D"/>
    <w:rsid w:val="00397CBC"/>
    <w:rsid w:val="003A0A72"/>
    <w:rsid w:val="003A22C9"/>
    <w:rsid w:val="003A322F"/>
    <w:rsid w:val="003A3989"/>
    <w:rsid w:val="003A6B48"/>
    <w:rsid w:val="003A7852"/>
    <w:rsid w:val="003B2002"/>
    <w:rsid w:val="003B499C"/>
    <w:rsid w:val="003B6E91"/>
    <w:rsid w:val="003C1713"/>
    <w:rsid w:val="003C374D"/>
    <w:rsid w:val="003C3A8F"/>
    <w:rsid w:val="003C7C47"/>
    <w:rsid w:val="003D1C29"/>
    <w:rsid w:val="003D1E8C"/>
    <w:rsid w:val="003D2FAF"/>
    <w:rsid w:val="003D3405"/>
    <w:rsid w:val="003D79FD"/>
    <w:rsid w:val="003E0E40"/>
    <w:rsid w:val="003E1615"/>
    <w:rsid w:val="003E3BB6"/>
    <w:rsid w:val="003E60DC"/>
    <w:rsid w:val="003E7045"/>
    <w:rsid w:val="003F05DB"/>
    <w:rsid w:val="003F0B35"/>
    <w:rsid w:val="003F39E5"/>
    <w:rsid w:val="003F41F8"/>
    <w:rsid w:val="003F4ACE"/>
    <w:rsid w:val="003F729B"/>
    <w:rsid w:val="0040024E"/>
    <w:rsid w:val="0040026F"/>
    <w:rsid w:val="00400E2E"/>
    <w:rsid w:val="0040128A"/>
    <w:rsid w:val="004013DA"/>
    <w:rsid w:val="00402E91"/>
    <w:rsid w:val="004031AA"/>
    <w:rsid w:val="00403FBD"/>
    <w:rsid w:val="00406B37"/>
    <w:rsid w:val="00410F86"/>
    <w:rsid w:val="0041305A"/>
    <w:rsid w:val="00416081"/>
    <w:rsid w:val="00416629"/>
    <w:rsid w:val="0041799E"/>
    <w:rsid w:val="0042013C"/>
    <w:rsid w:val="0042071E"/>
    <w:rsid w:val="004217B5"/>
    <w:rsid w:val="004235F6"/>
    <w:rsid w:val="00424C5A"/>
    <w:rsid w:val="00425D93"/>
    <w:rsid w:val="00426304"/>
    <w:rsid w:val="004272B3"/>
    <w:rsid w:val="00431062"/>
    <w:rsid w:val="00434049"/>
    <w:rsid w:val="004341CE"/>
    <w:rsid w:val="00442A1F"/>
    <w:rsid w:val="00443797"/>
    <w:rsid w:val="004449BF"/>
    <w:rsid w:val="00446E07"/>
    <w:rsid w:val="00446EC9"/>
    <w:rsid w:val="00447480"/>
    <w:rsid w:val="00455359"/>
    <w:rsid w:val="00455713"/>
    <w:rsid w:val="00456A7C"/>
    <w:rsid w:val="00456AB0"/>
    <w:rsid w:val="00462847"/>
    <w:rsid w:val="00463997"/>
    <w:rsid w:val="00464D15"/>
    <w:rsid w:val="00465680"/>
    <w:rsid w:val="004679B4"/>
    <w:rsid w:val="004737F2"/>
    <w:rsid w:val="00473D23"/>
    <w:rsid w:val="00474ED2"/>
    <w:rsid w:val="0047727F"/>
    <w:rsid w:val="00480841"/>
    <w:rsid w:val="004830E6"/>
    <w:rsid w:val="00484D6C"/>
    <w:rsid w:val="004853AD"/>
    <w:rsid w:val="00485DAC"/>
    <w:rsid w:val="00485DE2"/>
    <w:rsid w:val="00487209"/>
    <w:rsid w:val="00491B77"/>
    <w:rsid w:val="0049211F"/>
    <w:rsid w:val="004939BA"/>
    <w:rsid w:val="0049449C"/>
    <w:rsid w:val="004A29D6"/>
    <w:rsid w:val="004A38EE"/>
    <w:rsid w:val="004A4953"/>
    <w:rsid w:val="004A5C9B"/>
    <w:rsid w:val="004B4180"/>
    <w:rsid w:val="004C1CF4"/>
    <w:rsid w:val="004C1EBB"/>
    <w:rsid w:val="004C399E"/>
    <w:rsid w:val="004C3E75"/>
    <w:rsid w:val="004C4F24"/>
    <w:rsid w:val="004C514A"/>
    <w:rsid w:val="004C5D44"/>
    <w:rsid w:val="004D1EAF"/>
    <w:rsid w:val="004D2D55"/>
    <w:rsid w:val="004D4ED1"/>
    <w:rsid w:val="004D4F38"/>
    <w:rsid w:val="004D69AA"/>
    <w:rsid w:val="004E29C1"/>
    <w:rsid w:val="004E618E"/>
    <w:rsid w:val="004E7E48"/>
    <w:rsid w:val="004E7F3A"/>
    <w:rsid w:val="004F11B6"/>
    <w:rsid w:val="004F3EFB"/>
    <w:rsid w:val="004F55F7"/>
    <w:rsid w:val="004F59D9"/>
    <w:rsid w:val="004F7826"/>
    <w:rsid w:val="00500FC5"/>
    <w:rsid w:val="00501514"/>
    <w:rsid w:val="00503E13"/>
    <w:rsid w:val="00505C01"/>
    <w:rsid w:val="00507DED"/>
    <w:rsid w:val="00510193"/>
    <w:rsid w:val="005102C4"/>
    <w:rsid w:val="00510C6C"/>
    <w:rsid w:val="00510F5D"/>
    <w:rsid w:val="0051113D"/>
    <w:rsid w:val="00511539"/>
    <w:rsid w:val="00513801"/>
    <w:rsid w:val="00513BD8"/>
    <w:rsid w:val="005141D4"/>
    <w:rsid w:val="005178C9"/>
    <w:rsid w:val="00520EB7"/>
    <w:rsid w:val="00521E9D"/>
    <w:rsid w:val="00522F0E"/>
    <w:rsid w:val="005234F2"/>
    <w:rsid w:val="00526003"/>
    <w:rsid w:val="005277EC"/>
    <w:rsid w:val="00533752"/>
    <w:rsid w:val="005354C7"/>
    <w:rsid w:val="00540C22"/>
    <w:rsid w:val="005417A3"/>
    <w:rsid w:val="005427ED"/>
    <w:rsid w:val="005456A3"/>
    <w:rsid w:val="00547C9F"/>
    <w:rsid w:val="005502F3"/>
    <w:rsid w:val="005509DA"/>
    <w:rsid w:val="00551CF5"/>
    <w:rsid w:val="00562A84"/>
    <w:rsid w:val="00563BAD"/>
    <w:rsid w:val="00570994"/>
    <w:rsid w:val="005712E9"/>
    <w:rsid w:val="00571D50"/>
    <w:rsid w:val="00572736"/>
    <w:rsid w:val="00572A4B"/>
    <w:rsid w:val="00574277"/>
    <w:rsid w:val="005750FA"/>
    <w:rsid w:val="00576329"/>
    <w:rsid w:val="00582250"/>
    <w:rsid w:val="00582B84"/>
    <w:rsid w:val="00582FCF"/>
    <w:rsid w:val="00584726"/>
    <w:rsid w:val="005857D6"/>
    <w:rsid w:val="00585AD2"/>
    <w:rsid w:val="00586281"/>
    <w:rsid w:val="00587858"/>
    <w:rsid w:val="005902F2"/>
    <w:rsid w:val="00590B8C"/>
    <w:rsid w:val="00591F7A"/>
    <w:rsid w:val="005926F3"/>
    <w:rsid w:val="00592836"/>
    <w:rsid w:val="00594670"/>
    <w:rsid w:val="005A1C93"/>
    <w:rsid w:val="005A2859"/>
    <w:rsid w:val="005A3407"/>
    <w:rsid w:val="005B0926"/>
    <w:rsid w:val="005B0AD2"/>
    <w:rsid w:val="005B188B"/>
    <w:rsid w:val="005C1384"/>
    <w:rsid w:val="005C1429"/>
    <w:rsid w:val="005C2A47"/>
    <w:rsid w:val="005C4BBC"/>
    <w:rsid w:val="005C5259"/>
    <w:rsid w:val="005D1857"/>
    <w:rsid w:val="005D2961"/>
    <w:rsid w:val="005D2C04"/>
    <w:rsid w:val="005D4263"/>
    <w:rsid w:val="005E099D"/>
    <w:rsid w:val="005E2636"/>
    <w:rsid w:val="005E2775"/>
    <w:rsid w:val="005E41D4"/>
    <w:rsid w:val="005E5A70"/>
    <w:rsid w:val="005E65BE"/>
    <w:rsid w:val="005F09A6"/>
    <w:rsid w:val="005F265C"/>
    <w:rsid w:val="005F3828"/>
    <w:rsid w:val="005F41AF"/>
    <w:rsid w:val="006016E9"/>
    <w:rsid w:val="006037A0"/>
    <w:rsid w:val="00603AB5"/>
    <w:rsid w:val="00604EAD"/>
    <w:rsid w:val="006050F1"/>
    <w:rsid w:val="00606954"/>
    <w:rsid w:val="00610A3C"/>
    <w:rsid w:val="00614066"/>
    <w:rsid w:val="006146C1"/>
    <w:rsid w:val="00615A55"/>
    <w:rsid w:val="00615B72"/>
    <w:rsid w:val="00617132"/>
    <w:rsid w:val="00624112"/>
    <w:rsid w:val="0062474B"/>
    <w:rsid w:val="00624D59"/>
    <w:rsid w:val="00625333"/>
    <w:rsid w:val="0062680F"/>
    <w:rsid w:val="006274E5"/>
    <w:rsid w:val="00627ADA"/>
    <w:rsid w:val="00627B0E"/>
    <w:rsid w:val="00631BF1"/>
    <w:rsid w:val="006329CD"/>
    <w:rsid w:val="00635020"/>
    <w:rsid w:val="006359B5"/>
    <w:rsid w:val="00636BDA"/>
    <w:rsid w:val="00642964"/>
    <w:rsid w:val="00643857"/>
    <w:rsid w:val="00643E1C"/>
    <w:rsid w:val="00645772"/>
    <w:rsid w:val="00647A96"/>
    <w:rsid w:val="006502E0"/>
    <w:rsid w:val="00650DA6"/>
    <w:rsid w:val="006516F9"/>
    <w:rsid w:val="00652DDC"/>
    <w:rsid w:val="00653D44"/>
    <w:rsid w:val="00654139"/>
    <w:rsid w:val="006542A4"/>
    <w:rsid w:val="00657FDD"/>
    <w:rsid w:val="00661E48"/>
    <w:rsid w:val="006647B1"/>
    <w:rsid w:val="006672BD"/>
    <w:rsid w:val="00671191"/>
    <w:rsid w:val="006725D2"/>
    <w:rsid w:val="006727DD"/>
    <w:rsid w:val="0067388D"/>
    <w:rsid w:val="0067553B"/>
    <w:rsid w:val="006922F9"/>
    <w:rsid w:val="00692A4E"/>
    <w:rsid w:val="00694364"/>
    <w:rsid w:val="00694ECF"/>
    <w:rsid w:val="00695CE2"/>
    <w:rsid w:val="00696345"/>
    <w:rsid w:val="00696F52"/>
    <w:rsid w:val="006A350B"/>
    <w:rsid w:val="006A44CF"/>
    <w:rsid w:val="006A4B7A"/>
    <w:rsid w:val="006A6081"/>
    <w:rsid w:val="006B296B"/>
    <w:rsid w:val="006B4CB7"/>
    <w:rsid w:val="006B56FF"/>
    <w:rsid w:val="006B5DBF"/>
    <w:rsid w:val="006C496B"/>
    <w:rsid w:val="006C5E3F"/>
    <w:rsid w:val="006C6A1A"/>
    <w:rsid w:val="006C6F24"/>
    <w:rsid w:val="006D4117"/>
    <w:rsid w:val="006D4AD9"/>
    <w:rsid w:val="006D6290"/>
    <w:rsid w:val="006D62C3"/>
    <w:rsid w:val="006D68ED"/>
    <w:rsid w:val="006D6C51"/>
    <w:rsid w:val="006D6F0E"/>
    <w:rsid w:val="006E2238"/>
    <w:rsid w:val="006E5ED3"/>
    <w:rsid w:val="006F0A7C"/>
    <w:rsid w:val="006F18E1"/>
    <w:rsid w:val="006F1922"/>
    <w:rsid w:val="006F31B6"/>
    <w:rsid w:val="006F5C4D"/>
    <w:rsid w:val="006F7905"/>
    <w:rsid w:val="00700771"/>
    <w:rsid w:val="00701190"/>
    <w:rsid w:val="0070222A"/>
    <w:rsid w:val="00702A78"/>
    <w:rsid w:val="00705E34"/>
    <w:rsid w:val="00706137"/>
    <w:rsid w:val="00716043"/>
    <w:rsid w:val="00720726"/>
    <w:rsid w:val="00720CA2"/>
    <w:rsid w:val="0072321E"/>
    <w:rsid w:val="00723B35"/>
    <w:rsid w:val="007244FE"/>
    <w:rsid w:val="00725428"/>
    <w:rsid w:val="00731FA6"/>
    <w:rsid w:val="007334C4"/>
    <w:rsid w:val="00733935"/>
    <w:rsid w:val="00737721"/>
    <w:rsid w:val="00741F05"/>
    <w:rsid w:val="0074201A"/>
    <w:rsid w:val="007454BF"/>
    <w:rsid w:val="00750B58"/>
    <w:rsid w:val="00754B1E"/>
    <w:rsid w:val="00756C1C"/>
    <w:rsid w:val="00756C4F"/>
    <w:rsid w:val="00757E02"/>
    <w:rsid w:val="007601FE"/>
    <w:rsid w:val="00761DFF"/>
    <w:rsid w:val="00764FD9"/>
    <w:rsid w:val="007672AA"/>
    <w:rsid w:val="00767EBB"/>
    <w:rsid w:val="00770EE2"/>
    <w:rsid w:val="00771120"/>
    <w:rsid w:val="007723C4"/>
    <w:rsid w:val="00775536"/>
    <w:rsid w:val="00776B28"/>
    <w:rsid w:val="00777243"/>
    <w:rsid w:val="00780586"/>
    <w:rsid w:val="00780FC0"/>
    <w:rsid w:val="00783C1C"/>
    <w:rsid w:val="007865E4"/>
    <w:rsid w:val="00787AB9"/>
    <w:rsid w:val="00790EE7"/>
    <w:rsid w:val="007929AD"/>
    <w:rsid w:val="007946D1"/>
    <w:rsid w:val="0079480A"/>
    <w:rsid w:val="00794B8A"/>
    <w:rsid w:val="00795554"/>
    <w:rsid w:val="0079613B"/>
    <w:rsid w:val="007961DE"/>
    <w:rsid w:val="007A05D8"/>
    <w:rsid w:val="007A2F12"/>
    <w:rsid w:val="007A3C07"/>
    <w:rsid w:val="007A4770"/>
    <w:rsid w:val="007A5E9F"/>
    <w:rsid w:val="007A5EAC"/>
    <w:rsid w:val="007A737F"/>
    <w:rsid w:val="007A7ADF"/>
    <w:rsid w:val="007B1123"/>
    <w:rsid w:val="007B159B"/>
    <w:rsid w:val="007B31FB"/>
    <w:rsid w:val="007B5D3E"/>
    <w:rsid w:val="007B66FD"/>
    <w:rsid w:val="007B6D42"/>
    <w:rsid w:val="007C054E"/>
    <w:rsid w:val="007C09A0"/>
    <w:rsid w:val="007C117E"/>
    <w:rsid w:val="007C4C9B"/>
    <w:rsid w:val="007C52A3"/>
    <w:rsid w:val="007D155C"/>
    <w:rsid w:val="007D331D"/>
    <w:rsid w:val="007D3960"/>
    <w:rsid w:val="007D41D3"/>
    <w:rsid w:val="007E1B6C"/>
    <w:rsid w:val="007E231B"/>
    <w:rsid w:val="007E2E8C"/>
    <w:rsid w:val="007E495F"/>
    <w:rsid w:val="007E6161"/>
    <w:rsid w:val="007F0213"/>
    <w:rsid w:val="007F0983"/>
    <w:rsid w:val="007F25FC"/>
    <w:rsid w:val="007F3A73"/>
    <w:rsid w:val="007F562E"/>
    <w:rsid w:val="007F779F"/>
    <w:rsid w:val="007F78DB"/>
    <w:rsid w:val="00802216"/>
    <w:rsid w:val="008025BB"/>
    <w:rsid w:val="00804439"/>
    <w:rsid w:val="00810BF6"/>
    <w:rsid w:val="00810FDD"/>
    <w:rsid w:val="0081195A"/>
    <w:rsid w:val="00813095"/>
    <w:rsid w:val="00816CF7"/>
    <w:rsid w:val="00822C6F"/>
    <w:rsid w:val="00825E7A"/>
    <w:rsid w:val="008269C5"/>
    <w:rsid w:val="008320A4"/>
    <w:rsid w:val="00833843"/>
    <w:rsid w:val="00837365"/>
    <w:rsid w:val="00837F6A"/>
    <w:rsid w:val="008429EE"/>
    <w:rsid w:val="00843D75"/>
    <w:rsid w:val="00846010"/>
    <w:rsid w:val="00846BAC"/>
    <w:rsid w:val="00851E9D"/>
    <w:rsid w:val="00851F49"/>
    <w:rsid w:val="00852E7E"/>
    <w:rsid w:val="00855B79"/>
    <w:rsid w:val="00856591"/>
    <w:rsid w:val="00860075"/>
    <w:rsid w:val="00863CCB"/>
    <w:rsid w:val="00866480"/>
    <w:rsid w:val="008703E5"/>
    <w:rsid w:val="00872FB6"/>
    <w:rsid w:val="00873252"/>
    <w:rsid w:val="008733C0"/>
    <w:rsid w:val="00873B73"/>
    <w:rsid w:val="00876A7E"/>
    <w:rsid w:val="008773EF"/>
    <w:rsid w:val="0088128E"/>
    <w:rsid w:val="008818C5"/>
    <w:rsid w:val="00883DE9"/>
    <w:rsid w:val="0088563B"/>
    <w:rsid w:val="008857CA"/>
    <w:rsid w:val="00885DC6"/>
    <w:rsid w:val="00886F7E"/>
    <w:rsid w:val="00890D1B"/>
    <w:rsid w:val="00891415"/>
    <w:rsid w:val="00892576"/>
    <w:rsid w:val="00896466"/>
    <w:rsid w:val="008A01FC"/>
    <w:rsid w:val="008A1A84"/>
    <w:rsid w:val="008A2EE6"/>
    <w:rsid w:val="008A4713"/>
    <w:rsid w:val="008A7C82"/>
    <w:rsid w:val="008B0A1A"/>
    <w:rsid w:val="008B1ACB"/>
    <w:rsid w:val="008B515D"/>
    <w:rsid w:val="008C22AC"/>
    <w:rsid w:val="008C2E5B"/>
    <w:rsid w:val="008C4F6B"/>
    <w:rsid w:val="008C51E5"/>
    <w:rsid w:val="008D798A"/>
    <w:rsid w:val="008E2056"/>
    <w:rsid w:val="008E5E24"/>
    <w:rsid w:val="008E6112"/>
    <w:rsid w:val="008E6A5D"/>
    <w:rsid w:val="008F2700"/>
    <w:rsid w:val="008F4BDF"/>
    <w:rsid w:val="008F4DB2"/>
    <w:rsid w:val="00901EF1"/>
    <w:rsid w:val="00902E90"/>
    <w:rsid w:val="00913AB2"/>
    <w:rsid w:val="00917ADF"/>
    <w:rsid w:val="00917F83"/>
    <w:rsid w:val="009230C9"/>
    <w:rsid w:val="00924528"/>
    <w:rsid w:val="009278DF"/>
    <w:rsid w:val="00927D4E"/>
    <w:rsid w:val="009301B8"/>
    <w:rsid w:val="00933876"/>
    <w:rsid w:val="00934AF4"/>
    <w:rsid w:val="00935D83"/>
    <w:rsid w:val="0093632A"/>
    <w:rsid w:val="00936A01"/>
    <w:rsid w:val="0094200C"/>
    <w:rsid w:val="0094433C"/>
    <w:rsid w:val="009478D5"/>
    <w:rsid w:val="00951638"/>
    <w:rsid w:val="00952920"/>
    <w:rsid w:val="0095525D"/>
    <w:rsid w:val="00955EED"/>
    <w:rsid w:val="009566AE"/>
    <w:rsid w:val="009574E7"/>
    <w:rsid w:val="009662AE"/>
    <w:rsid w:val="0096762A"/>
    <w:rsid w:val="00974B71"/>
    <w:rsid w:val="009804AB"/>
    <w:rsid w:val="00984EA2"/>
    <w:rsid w:val="009852BE"/>
    <w:rsid w:val="00986023"/>
    <w:rsid w:val="0099071A"/>
    <w:rsid w:val="0099105E"/>
    <w:rsid w:val="009913CB"/>
    <w:rsid w:val="00992B59"/>
    <w:rsid w:val="0099390C"/>
    <w:rsid w:val="00995D48"/>
    <w:rsid w:val="00996717"/>
    <w:rsid w:val="00996A24"/>
    <w:rsid w:val="00996AB6"/>
    <w:rsid w:val="009A1582"/>
    <w:rsid w:val="009A1DA3"/>
    <w:rsid w:val="009A48C7"/>
    <w:rsid w:val="009A67F0"/>
    <w:rsid w:val="009A6D8E"/>
    <w:rsid w:val="009B0383"/>
    <w:rsid w:val="009B06F1"/>
    <w:rsid w:val="009B0770"/>
    <w:rsid w:val="009B1083"/>
    <w:rsid w:val="009B1937"/>
    <w:rsid w:val="009B1C63"/>
    <w:rsid w:val="009B29D3"/>
    <w:rsid w:val="009B4D79"/>
    <w:rsid w:val="009B5B2D"/>
    <w:rsid w:val="009B7F38"/>
    <w:rsid w:val="009C0F0D"/>
    <w:rsid w:val="009C51D1"/>
    <w:rsid w:val="009C6A52"/>
    <w:rsid w:val="009D17AB"/>
    <w:rsid w:val="009D23F5"/>
    <w:rsid w:val="009D3F65"/>
    <w:rsid w:val="009D42D5"/>
    <w:rsid w:val="009D760D"/>
    <w:rsid w:val="009D7A71"/>
    <w:rsid w:val="009E0908"/>
    <w:rsid w:val="009E3A17"/>
    <w:rsid w:val="009E53EA"/>
    <w:rsid w:val="009E6915"/>
    <w:rsid w:val="009E6EE2"/>
    <w:rsid w:val="009F31CA"/>
    <w:rsid w:val="009F4AB8"/>
    <w:rsid w:val="009F4C82"/>
    <w:rsid w:val="009F6C83"/>
    <w:rsid w:val="00A0291D"/>
    <w:rsid w:val="00A03CBE"/>
    <w:rsid w:val="00A066AC"/>
    <w:rsid w:val="00A06E65"/>
    <w:rsid w:val="00A07330"/>
    <w:rsid w:val="00A07A81"/>
    <w:rsid w:val="00A12613"/>
    <w:rsid w:val="00A12B15"/>
    <w:rsid w:val="00A1435C"/>
    <w:rsid w:val="00A15325"/>
    <w:rsid w:val="00A17CA8"/>
    <w:rsid w:val="00A21D44"/>
    <w:rsid w:val="00A21D76"/>
    <w:rsid w:val="00A2310E"/>
    <w:rsid w:val="00A329AA"/>
    <w:rsid w:val="00A34B37"/>
    <w:rsid w:val="00A42E07"/>
    <w:rsid w:val="00A45AAB"/>
    <w:rsid w:val="00A45BCC"/>
    <w:rsid w:val="00A464AF"/>
    <w:rsid w:val="00A5140B"/>
    <w:rsid w:val="00A53F33"/>
    <w:rsid w:val="00A561D4"/>
    <w:rsid w:val="00A56E3C"/>
    <w:rsid w:val="00A56E67"/>
    <w:rsid w:val="00A57596"/>
    <w:rsid w:val="00A60742"/>
    <w:rsid w:val="00A614D5"/>
    <w:rsid w:val="00A63F59"/>
    <w:rsid w:val="00A64769"/>
    <w:rsid w:val="00A714EA"/>
    <w:rsid w:val="00A72CED"/>
    <w:rsid w:val="00A7569F"/>
    <w:rsid w:val="00A807B1"/>
    <w:rsid w:val="00A833FA"/>
    <w:rsid w:val="00A85F67"/>
    <w:rsid w:val="00A86C82"/>
    <w:rsid w:val="00A86D76"/>
    <w:rsid w:val="00A87E6B"/>
    <w:rsid w:val="00A9020D"/>
    <w:rsid w:val="00A91141"/>
    <w:rsid w:val="00A92267"/>
    <w:rsid w:val="00A93802"/>
    <w:rsid w:val="00A93BC9"/>
    <w:rsid w:val="00A94FFB"/>
    <w:rsid w:val="00A959A7"/>
    <w:rsid w:val="00A961C0"/>
    <w:rsid w:val="00AA042D"/>
    <w:rsid w:val="00AA05D9"/>
    <w:rsid w:val="00AA26D7"/>
    <w:rsid w:val="00AA274F"/>
    <w:rsid w:val="00AA75F9"/>
    <w:rsid w:val="00AB44C6"/>
    <w:rsid w:val="00AB65C2"/>
    <w:rsid w:val="00AB67C9"/>
    <w:rsid w:val="00AB6FDA"/>
    <w:rsid w:val="00AC12F1"/>
    <w:rsid w:val="00AC2647"/>
    <w:rsid w:val="00AC2DB0"/>
    <w:rsid w:val="00AC42AA"/>
    <w:rsid w:val="00AC6358"/>
    <w:rsid w:val="00AC76DE"/>
    <w:rsid w:val="00AC7E45"/>
    <w:rsid w:val="00AD3493"/>
    <w:rsid w:val="00AD6161"/>
    <w:rsid w:val="00AD6793"/>
    <w:rsid w:val="00AE4C41"/>
    <w:rsid w:val="00AE632C"/>
    <w:rsid w:val="00AE79A7"/>
    <w:rsid w:val="00AF269A"/>
    <w:rsid w:val="00AF3823"/>
    <w:rsid w:val="00AF4020"/>
    <w:rsid w:val="00AF44EC"/>
    <w:rsid w:val="00AF68E0"/>
    <w:rsid w:val="00AF6F1B"/>
    <w:rsid w:val="00B009C0"/>
    <w:rsid w:val="00B06073"/>
    <w:rsid w:val="00B06193"/>
    <w:rsid w:val="00B11703"/>
    <w:rsid w:val="00B134C4"/>
    <w:rsid w:val="00B140AA"/>
    <w:rsid w:val="00B17003"/>
    <w:rsid w:val="00B21470"/>
    <w:rsid w:val="00B2497D"/>
    <w:rsid w:val="00B24C38"/>
    <w:rsid w:val="00B25408"/>
    <w:rsid w:val="00B26656"/>
    <w:rsid w:val="00B26F2C"/>
    <w:rsid w:val="00B30198"/>
    <w:rsid w:val="00B30EC1"/>
    <w:rsid w:val="00B33A3A"/>
    <w:rsid w:val="00B34890"/>
    <w:rsid w:val="00B35375"/>
    <w:rsid w:val="00B360A2"/>
    <w:rsid w:val="00B422A0"/>
    <w:rsid w:val="00B427EF"/>
    <w:rsid w:val="00B4415C"/>
    <w:rsid w:val="00B44586"/>
    <w:rsid w:val="00B478BC"/>
    <w:rsid w:val="00B5016D"/>
    <w:rsid w:val="00B50D5F"/>
    <w:rsid w:val="00B5183D"/>
    <w:rsid w:val="00B51AFA"/>
    <w:rsid w:val="00B521BE"/>
    <w:rsid w:val="00B533E9"/>
    <w:rsid w:val="00B548BA"/>
    <w:rsid w:val="00B55D2D"/>
    <w:rsid w:val="00B5780C"/>
    <w:rsid w:val="00B63BD4"/>
    <w:rsid w:val="00B6415E"/>
    <w:rsid w:val="00B6559E"/>
    <w:rsid w:val="00B66D4B"/>
    <w:rsid w:val="00B67FD0"/>
    <w:rsid w:val="00B7192B"/>
    <w:rsid w:val="00B71A79"/>
    <w:rsid w:val="00B71A85"/>
    <w:rsid w:val="00B73F03"/>
    <w:rsid w:val="00B76108"/>
    <w:rsid w:val="00B76215"/>
    <w:rsid w:val="00B768BF"/>
    <w:rsid w:val="00B77C40"/>
    <w:rsid w:val="00B817E1"/>
    <w:rsid w:val="00B8392A"/>
    <w:rsid w:val="00B839F0"/>
    <w:rsid w:val="00B902CF"/>
    <w:rsid w:val="00B927B7"/>
    <w:rsid w:val="00B92A46"/>
    <w:rsid w:val="00B92E9C"/>
    <w:rsid w:val="00B934FF"/>
    <w:rsid w:val="00BA5269"/>
    <w:rsid w:val="00BA6831"/>
    <w:rsid w:val="00BA7E7C"/>
    <w:rsid w:val="00BB33D9"/>
    <w:rsid w:val="00BB6898"/>
    <w:rsid w:val="00BC3042"/>
    <w:rsid w:val="00BC326A"/>
    <w:rsid w:val="00BC4A8D"/>
    <w:rsid w:val="00BC50C6"/>
    <w:rsid w:val="00BC55E2"/>
    <w:rsid w:val="00BC6CF5"/>
    <w:rsid w:val="00BD480C"/>
    <w:rsid w:val="00BD5CF2"/>
    <w:rsid w:val="00BD5D9B"/>
    <w:rsid w:val="00BD78BA"/>
    <w:rsid w:val="00BE0A1F"/>
    <w:rsid w:val="00BE4529"/>
    <w:rsid w:val="00BE4E2C"/>
    <w:rsid w:val="00BE7EEC"/>
    <w:rsid w:val="00BF055E"/>
    <w:rsid w:val="00BF06B1"/>
    <w:rsid w:val="00BF1F4D"/>
    <w:rsid w:val="00BF2AB3"/>
    <w:rsid w:val="00BF2EDA"/>
    <w:rsid w:val="00BF39F5"/>
    <w:rsid w:val="00BF53DD"/>
    <w:rsid w:val="00BF60A6"/>
    <w:rsid w:val="00BF750E"/>
    <w:rsid w:val="00BF7D5B"/>
    <w:rsid w:val="00C021F9"/>
    <w:rsid w:val="00C04BF8"/>
    <w:rsid w:val="00C12BAC"/>
    <w:rsid w:val="00C14041"/>
    <w:rsid w:val="00C236AC"/>
    <w:rsid w:val="00C23E56"/>
    <w:rsid w:val="00C25A4D"/>
    <w:rsid w:val="00C27791"/>
    <w:rsid w:val="00C30B8E"/>
    <w:rsid w:val="00C313DE"/>
    <w:rsid w:val="00C3316E"/>
    <w:rsid w:val="00C33AD2"/>
    <w:rsid w:val="00C35382"/>
    <w:rsid w:val="00C40E41"/>
    <w:rsid w:val="00C41050"/>
    <w:rsid w:val="00C41204"/>
    <w:rsid w:val="00C41B6B"/>
    <w:rsid w:val="00C42839"/>
    <w:rsid w:val="00C42893"/>
    <w:rsid w:val="00C42C39"/>
    <w:rsid w:val="00C42FF4"/>
    <w:rsid w:val="00C500C8"/>
    <w:rsid w:val="00C50452"/>
    <w:rsid w:val="00C5170C"/>
    <w:rsid w:val="00C57A04"/>
    <w:rsid w:val="00C60ABC"/>
    <w:rsid w:val="00C61B5B"/>
    <w:rsid w:val="00C63F67"/>
    <w:rsid w:val="00C647A2"/>
    <w:rsid w:val="00C705D0"/>
    <w:rsid w:val="00C7109D"/>
    <w:rsid w:val="00C74335"/>
    <w:rsid w:val="00C8011B"/>
    <w:rsid w:val="00C84120"/>
    <w:rsid w:val="00C904EE"/>
    <w:rsid w:val="00C90A88"/>
    <w:rsid w:val="00C90D46"/>
    <w:rsid w:val="00C9152E"/>
    <w:rsid w:val="00C930D5"/>
    <w:rsid w:val="00C9329E"/>
    <w:rsid w:val="00C94B8F"/>
    <w:rsid w:val="00C961CE"/>
    <w:rsid w:val="00C9768C"/>
    <w:rsid w:val="00C976A6"/>
    <w:rsid w:val="00CA14B1"/>
    <w:rsid w:val="00CA4939"/>
    <w:rsid w:val="00CA4C0E"/>
    <w:rsid w:val="00CA52FB"/>
    <w:rsid w:val="00CB31F7"/>
    <w:rsid w:val="00CB34D9"/>
    <w:rsid w:val="00CB4B7F"/>
    <w:rsid w:val="00CB4E59"/>
    <w:rsid w:val="00CB561D"/>
    <w:rsid w:val="00CB6D7A"/>
    <w:rsid w:val="00CC0D2E"/>
    <w:rsid w:val="00CC17A0"/>
    <w:rsid w:val="00CC1B0B"/>
    <w:rsid w:val="00CC2F61"/>
    <w:rsid w:val="00CC4485"/>
    <w:rsid w:val="00CC485B"/>
    <w:rsid w:val="00CC5869"/>
    <w:rsid w:val="00CC75A8"/>
    <w:rsid w:val="00CD0148"/>
    <w:rsid w:val="00CD0228"/>
    <w:rsid w:val="00CD0B31"/>
    <w:rsid w:val="00CD5C93"/>
    <w:rsid w:val="00CD5D22"/>
    <w:rsid w:val="00CE1304"/>
    <w:rsid w:val="00CE2FA1"/>
    <w:rsid w:val="00CE3692"/>
    <w:rsid w:val="00CE396C"/>
    <w:rsid w:val="00CE4320"/>
    <w:rsid w:val="00CF08E5"/>
    <w:rsid w:val="00CF111D"/>
    <w:rsid w:val="00CF3C9F"/>
    <w:rsid w:val="00D008C9"/>
    <w:rsid w:val="00D00F4C"/>
    <w:rsid w:val="00D013F1"/>
    <w:rsid w:val="00D023EC"/>
    <w:rsid w:val="00D03BAB"/>
    <w:rsid w:val="00D113ED"/>
    <w:rsid w:val="00D12B8C"/>
    <w:rsid w:val="00D13391"/>
    <w:rsid w:val="00D13EFF"/>
    <w:rsid w:val="00D149BA"/>
    <w:rsid w:val="00D14FA8"/>
    <w:rsid w:val="00D1543A"/>
    <w:rsid w:val="00D17C52"/>
    <w:rsid w:val="00D207F8"/>
    <w:rsid w:val="00D22DF4"/>
    <w:rsid w:val="00D250FC"/>
    <w:rsid w:val="00D26440"/>
    <w:rsid w:val="00D31D60"/>
    <w:rsid w:val="00D32CAF"/>
    <w:rsid w:val="00D32EAD"/>
    <w:rsid w:val="00D33DD9"/>
    <w:rsid w:val="00D33F64"/>
    <w:rsid w:val="00D4430F"/>
    <w:rsid w:val="00D44AE2"/>
    <w:rsid w:val="00D470F5"/>
    <w:rsid w:val="00D50B52"/>
    <w:rsid w:val="00D51DBE"/>
    <w:rsid w:val="00D522A9"/>
    <w:rsid w:val="00D526CB"/>
    <w:rsid w:val="00D532E4"/>
    <w:rsid w:val="00D5504A"/>
    <w:rsid w:val="00D6010E"/>
    <w:rsid w:val="00D60C95"/>
    <w:rsid w:val="00D6155E"/>
    <w:rsid w:val="00D61612"/>
    <w:rsid w:val="00D64575"/>
    <w:rsid w:val="00D64BC2"/>
    <w:rsid w:val="00D6508D"/>
    <w:rsid w:val="00D668DA"/>
    <w:rsid w:val="00D70BF3"/>
    <w:rsid w:val="00D71858"/>
    <w:rsid w:val="00D72667"/>
    <w:rsid w:val="00D7431C"/>
    <w:rsid w:val="00D8503B"/>
    <w:rsid w:val="00D876B5"/>
    <w:rsid w:val="00D87970"/>
    <w:rsid w:val="00D90D0B"/>
    <w:rsid w:val="00D933A9"/>
    <w:rsid w:val="00D94345"/>
    <w:rsid w:val="00D95E3F"/>
    <w:rsid w:val="00D968C4"/>
    <w:rsid w:val="00D971AE"/>
    <w:rsid w:val="00D9762A"/>
    <w:rsid w:val="00DA16F4"/>
    <w:rsid w:val="00DA2540"/>
    <w:rsid w:val="00DA52E3"/>
    <w:rsid w:val="00DB077E"/>
    <w:rsid w:val="00DB334D"/>
    <w:rsid w:val="00DB41BF"/>
    <w:rsid w:val="00DB426D"/>
    <w:rsid w:val="00DB5B20"/>
    <w:rsid w:val="00DC37B8"/>
    <w:rsid w:val="00DC70F0"/>
    <w:rsid w:val="00DC7334"/>
    <w:rsid w:val="00DC749A"/>
    <w:rsid w:val="00DD05B1"/>
    <w:rsid w:val="00DD1EBE"/>
    <w:rsid w:val="00DD1FBF"/>
    <w:rsid w:val="00DD29CF"/>
    <w:rsid w:val="00DD2A0E"/>
    <w:rsid w:val="00DD4571"/>
    <w:rsid w:val="00DD68EA"/>
    <w:rsid w:val="00DD7621"/>
    <w:rsid w:val="00DE0B41"/>
    <w:rsid w:val="00DE2033"/>
    <w:rsid w:val="00DE20AE"/>
    <w:rsid w:val="00DE55FF"/>
    <w:rsid w:val="00DE5716"/>
    <w:rsid w:val="00DF0EDF"/>
    <w:rsid w:val="00DF0F04"/>
    <w:rsid w:val="00DF1E7E"/>
    <w:rsid w:val="00DF215C"/>
    <w:rsid w:val="00DF328F"/>
    <w:rsid w:val="00DF3857"/>
    <w:rsid w:val="00E00C97"/>
    <w:rsid w:val="00E03EAB"/>
    <w:rsid w:val="00E05F3B"/>
    <w:rsid w:val="00E06A65"/>
    <w:rsid w:val="00E07AEA"/>
    <w:rsid w:val="00E07EDE"/>
    <w:rsid w:val="00E11C09"/>
    <w:rsid w:val="00E14CBA"/>
    <w:rsid w:val="00E1576B"/>
    <w:rsid w:val="00E171A3"/>
    <w:rsid w:val="00E17614"/>
    <w:rsid w:val="00E227BD"/>
    <w:rsid w:val="00E2352B"/>
    <w:rsid w:val="00E25CDA"/>
    <w:rsid w:val="00E26AD4"/>
    <w:rsid w:val="00E27535"/>
    <w:rsid w:val="00E30F49"/>
    <w:rsid w:val="00E32A1B"/>
    <w:rsid w:val="00E32B69"/>
    <w:rsid w:val="00E33361"/>
    <w:rsid w:val="00E338B7"/>
    <w:rsid w:val="00E356B6"/>
    <w:rsid w:val="00E3619B"/>
    <w:rsid w:val="00E36743"/>
    <w:rsid w:val="00E36988"/>
    <w:rsid w:val="00E41436"/>
    <w:rsid w:val="00E4323F"/>
    <w:rsid w:val="00E447C2"/>
    <w:rsid w:val="00E45EFA"/>
    <w:rsid w:val="00E47106"/>
    <w:rsid w:val="00E5019F"/>
    <w:rsid w:val="00E5183E"/>
    <w:rsid w:val="00E5217A"/>
    <w:rsid w:val="00E52EDD"/>
    <w:rsid w:val="00E53514"/>
    <w:rsid w:val="00E55E8F"/>
    <w:rsid w:val="00E566E4"/>
    <w:rsid w:val="00E56E4E"/>
    <w:rsid w:val="00E57ECD"/>
    <w:rsid w:val="00E623BD"/>
    <w:rsid w:val="00E65930"/>
    <w:rsid w:val="00E66A89"/>
    <w:rsid w:val="00E67E44"/>
    <w:rsid w:val="00E718D6"/>
    <w:rsid w:val="00E71F55"/>
    <w:rsid w:val="00E72920"/>
    <w:rsid w:val="00E72B33"/>
    <w:rsid w:val="00E72E21"/>
    <w:rsid w:val="00E730D3"/>
    <w:rsid w:val="00E731D3"/>
    <w:rsid w:val="00E749AB"/>
    <w:rsid w:val="00E750FB"/>
    <w:rsid w:val="00E75DD0"/>
    <w:rsid w:val="00E764F5"/>
    <w:rsid w:val="00E773F2"/>
    <w:rsid w:val="00E803CF"/>
    <w:rsid w:val="00E85A7F"/>
    <w:rsid w:val="00E914AF"/>
    <w:rsid w:val="00E93D05"/>
    <w:rsid w:val="00E95AF8"/>
    <w:rsid w:val="00E97681"/>
    <w:rsid w:val="00E97B65"/>
    <w:rsid w:val="00EA19FF"/>
    <w:rsid w:val="00EA235C"/>
    <w:rsid w:val="00EA6582"/>
    <w:rsid w:val="00EA7A4D"/>
    <w:rsid w:val="00EB36A0"/>
    <w:rsid w:val="00EB42B3"/>
    <w:rsid w:val="00EB6134"/>
    <w:rsid w:val="00EB6278"/>
    <w:rsid w:val="00EB6408"/>
    <w:rsid w:val="00EB7FF1"/>
    <w:rsid w:val="00EC337A"/>
    <w:rsid w:val="00EC3A3E"/>
    <w:rsid w:val="00EC4E14"/>
    <w:rsid w:val="00ED2FA8"/>
    <w:rsid w:val="00ED360E"/>
    <w:rsid w:val="00ED4587"/>
    <w:rsid w:val="00ED6394"/>
    <w:rsid w:val="00ED6FBA"/>
    <w:rsid w:val="00ED786F"/>
    <w:rsid w:val="00ED7AA2"/>
    <w:rsid w:val="00EE13F0"/>
    <w:rsid w:val="00EE1700"/>
    <w:rsid w:val="00EE1F31"/>
    <w:rsid w:val="00EE263C"/>
    <w:rsid w:val="00EE26AE"/>
    <w:rsid w:val="00EE2F4E"/>
    <w:rsid w:val="00EE312C"/>
    <w:rsid w:val="00EE4F2F"/>
    <w:rsid w:val="00EE5987"/>
    <w:rsid w:val="00EE6AF2"/>
    <w:rsid w:val="00EF0333"/>
    <w:rsid w:val="00EF22D8"/>
    <w:rsid w:val="00EF4200"/>
    <w:rsid w:val="00EF4AFE"/>
    <w:rsid w:val="00EF4BD0"/>
    <w:rsid w:val="00EF67F9"/>
    <w:rsid w:val="00F02984"/>
    <w:rsid w:val="00F029FE"/>
    <w:rsid w:val="00F03B8F"/>
    <w:rsid w:val="00F05AF0"/>
    <w:rsid w:val="00F07CAB"/>
    <w:rsid w:val="00F1575E"/>
    <w:rsid w:val="00F16392"/>
    <w:rsid w:val="00F201BF"/>
    <w:rsid w:val="00F202C9"/>
    <w:rsid w:val="00F21F99"/>
    <w:rsid w:val="00F22410"/>
    <w:rsid w:val="00F22AF2"/>
    <w:rsid w:val="00F244E0"/>
    <w:rsid w:val="00F24944"/>
    <w:rsid w:val="00F25B8E"/>
    <w:rsid w:val="00F267C4"/>
    <w:rsid w:val="00F333DF"/>
    <w:rsid w:val="00F35650"/>
    <w:rsid w:val="00F37067"/>
    <w:rsid w:val="00F40E31"/>
    <w:rsid w:val="00F424A8"/>
    <w:rsid w:val="00F45562"/>
    <w:rsid w:val="00F50119"/>
    <w:rsid w:val="00F515AD"/>
    <w:rsid w:val="00F515ED"/>
    <w:rsid w:val="00F518AA"/>
    <w:rsid w:val="00F5209E"/>
    <w:rsid w:val="00F53D1C"/>
    <w:rsid w:val="00F5789B"/>
    <w:rsid w:val="00F57AE9"/>
    <w:rsid w:val="00F60D12"/>
    <w:rsid w:val="00F61329"/>
    <w:rsid w:val="00F625D5"/>
    <w:rsid w:val="00F629D7"/>
    <w:rsid w:val="00F70C16"/>
    <w:rsid w:val="00F71FE1"/>
    <w:rsid w:val="00F73373"/>
    <w:rsid w:val="00F73E4F"/>
    <w:rsid w:val="00F81523"/>
    <w:rsid w:val="00F82C35"/>
    <w:rsid w:val="00F83B20"/>
    <w:rsid w:val="00F83F57"/>
    <w:rsid w:val="00F845BA"/>
    <w:rsid w:val="00F8576C"/>
    <w:rsid w:val="00F87A61"/>
    <w:rsid w:val="00F922BB"/>
    <w:rsid w:val="00F92A37"/>
    <w:rsid w:val="00F94B2E"/>
    <w:rsid w:val="00F956C0"/>
    <w:rsid w:val="00F9765E"/>
    <w:rsid w:val="00FA153B"/>
    <w:rsid w:val="00FA6F6D"/>
    <w:rsid w:val="00FA6F7F"/>
    <w:rsid w:val="00FA7892"/>
    <w:rsid w:val="00FB0B0E"/>
    <w:rsid w:val="00FB172C"/>
    <w:rsid w:val="00FB3D94"/>
    <w:rsid w:val="00FC2156"/>
    <w:rsid w:val="00FC3C16"/>
    <w:rsid w:val="00FC413E"/>
    <w:rsid w:val="00FC570F"/>
    <w:rsid w:val="00FC586B"/>
    <w:rsid w:val="00FC60E4"/>
    <w:rsid w:val="00FD37AB"/>
    <w:rsid w:val="00FD3812"/>
    <w:rsid w:val="00FD56F7"/>
    <w:rsid w:val="00FD5C9B"/>
    <w:rsid w:val="00FD7711"/>
    <w:rsid w:val="00FD78AD"/>
    <w:rsid w:val="00FE04B4"/>
    <w:rsid w:val="00FE27C6"/>
    <w:rsid w:val="00FE2986"/>
    <w:rsid w:val="00FE2F6F"/>
    <w:rsid w:val="00FE4CBA"/>
    <w:rsid w:val="00FE764D"/>
    <w:rsid w:val="00FF0311"/>
    <w:rsid w:val="00FF16FB"/>
    <w:rsid w:val="00FF4819"/>
    <w:rsid w:val="00FF655D"/>
    <w:rsid w:val="00FF727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15F1"/>
  </w:style>
  <w:style w:type="paragraph" w:styleId="Heading1">
    <w:name w:val="heading 1"/>
    <w:basedOn w:val="Normal"/>
    <w:next w:val="Normal"/>
    <w:link w:val="Heading1Char"/>
    <w:uiPriority w:val="9"/>
    <w:qFormat/>
    <w:rsid w:val="006A350B"/>
    <w:pPr>
      <w:keepNext/>
      <w:keepLines/>
      <w:spacing w:before="480" w:after="0"/>
      <w:jc w:val="center"/>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0F038F"/>
    <w:pPr>
      <w:keepNext/>
      <w:keepLines/>
      <w:spacing w:before="200" w:after="0"/>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uiPriority w:val="9"/>
    <w:unhideWhenUsed/>
    <w:qFormat/>
    <w:rsid w:val="000F038F"/>
    <w:pPr>
      <w:keepNext/>
      <w:keepLines/>
      <w:spacing w:before="200" w:after="0"/>
      <w:outlineLvl w:val="2"/>
    </w:pPr>
    <w:rPr>
      <w:rFonts w:ascii="Times New Roman" w:eastAsiaTheme="majorEastAsia" w:hAnsi="Times New Roman" w:cstheme="majorBidi"/>
      <w:b/>
      <w:b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FB3D9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B3D94"/>
  </w:style>
  <w:style w:type="paragraph" w:styleId="Footer">
    <w:name w:val="footer"/>
    <w:basedOn w:val="Normal"/>
    <w:link w:val="FooterChar"/>
    <w:uiPriority w:val="99"/>
    <w:unhideWhenUsed/>
    <w:rsid w:val="00FB3D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3D94"/>
  </w:style>
  <w:style w:type="paragraph" w:styleId="NoSpacing">
    <w:name w:val="No Spacing"/>
    <w:link w:val="NoSpacingChar"/>
    <w:uiPriority w:val="1"/>
    <w:qFormat/>
    <w:rsid w:val="00780FC0"/>
    <w:pPr>
      <w:spacing w:after="0" w:line="240" w:lineRule="auto"/>
    </w:pPr>
    <w:rPr>
      <w:rFonts w:ascii="Times New Roman" w:hAnsi="Times New Roman"/>
      <w:sz w:val="24"/>
    </w:rPr>
  </w:style>
  <w:style w:type="character" w:customStyle="1" w:styleId="Heading1Char">
    <w:name w:val="Heading 1 Char"/>
    <w:basedOn w:val="DefaultParagraphFont"/>
    <w:link w:val="Heading1"/>
    <w:uiPriority w:val="9"/>
    <w:rsid w:val="006A350B"/>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5E65BE"/>
    <w:pPr>
      <w:outlineLvl w:val="9"/>
    </w:pPr>
  </w:style>
  <w:style w:type="paragraph" w:styleId="TOC1">
    <w:name w:val="toc 1"/>
    <w:basedOn w:val="Normal"/>
    <w:next w:val="Normal"/>
    <w:autoRedefine/>
    <w:uiPriority w:val="39"/>
    <w:unhideWhenUsed/>
    <w:rsid w:val="009B4D79"/>
    <w:pPr>
      <w:tabs>
        <w:tab w:val="right" w:leader="dot" w:pos="9017"/>
      </w:tabs>
      <w:spacing w:after="100"/>
    </w:pPr>
  </w:style>
  <w:style w:type="character" w:styleId="Hyperlink">
    <w:name w:val="Hyperlink"/>
    <w:basedOn w:val="DefaultParagraphFont"/>
    <w:uiPriority w:val="99"/>
    <w:unhideWhenUsed/>
    <w:rsid w:val="005E65BE"/>
    <w:rPr>
      <w:color w:val="0000FF" w:themeColor="hyperlink"/>
      <w:u w:val="single"/>
    </w:rPr>
  </w:style>
  <w:style w:type="paragraph" w:styleId="BalloonText">
    <w:name w:val="Balloon Text"/>
    <w:basedOn w:val="Normal"/>
    <w:link w:val="BalloonTextChar"/>
    <w:uiPriority w:val="99"/>
    <w:semiHidden/>
    <w:unhideWhenUsed/>
    <w:rsid w:val="005E65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E65BE"/>
    <w:rPr>
      <w:rFonts w:ascii="Tahoma" w:hAnsi="Tahoma" w:cs="Tahoma"/>
      <w:sz w:val="16"/>
      <w:szCs w:val="16"/>
    </w:rPr>
  </w:style>
  <w:style w:type="character" w:customStyle="1" w:styleId="Heading2Char">
    <w:name w:val="Heading 2 Char"/>
    <w:basedOn w:val="DefaultParagraphFont"/>
    <w:link w:val="Heading2"/>
    <w:uiPriority w:val="9"/>
    <w:rsid w:val="000F038F"/>
    <w:rPr>
      <w:rFonts w:ascii="Times New Roman" w:eastAsiaTheme="majorEastAsia" w:hAnsi="Times New Roman" w:cstheme="majorBidi"/>
      <w:b/>
      <w:bCs/>
      <w:sz w:val="26"/>
      <w:szCs w:val="26"/>
    </w:rPr>
  </w:style>
  <w:style w:type="paragraph" w:styleId="ListParagraph">
    <w:name w:val="List Paragraph"/>
    <w:basedOn w:val="Normal"/>
    <w:uiPriority w:val="34"/>
    <w:qFormat/>
    <w:rsid w:val="009B4D79"/>
    <w:pPr>
      <w:ind w:left="720"/>
      <w:contextualSpacing/>
    </w:pPr>
  </w:style>
  <w:style w:type="paragraph" w:styleId="TOC2">
    <w:name w:val="toc 2"/>
    <w:basedOn w:val="Normal"/>
    <w:next w:val="Normal"/>
    <w:autoRedefine/>
    <w:uiPriority w:val="39"/>
    <w:unhideWhenUsed/>
    <w:rsid w:val="00B44586"/>
    <w:pPr>
      <w:spacing w:after="100"/>
      <w:ind w:left="220"/>
    </w:pPr>
  </w:style>
  <w:style w:type="character" w:customStyle="1" w:styleId="Heading3Char">
    <w:name w:val="Heading 3 Char"/>
    <w:basedOn w:val="DefaultParagraphFont"/>
    <w:link w:val="Heading3"/>
    <w:uiPriority w:val="9"/>
    <w:rsid w:val="000F038F"/>
    <w:rPr>
      <w:rFonts w:ascii="Times New Roman" w:eastAsiaTheme="majorEastAsia" w:hAnsi="Times New Roman" w:cstheme="majorBidi"/>
      <w:b/>
      <w:bCs/>
      <w:sz w:val="24"/>
    </w:rPr>
  </w:style>
  <w:style w:type="paragraph" w:styleId="TOC3">
    <w:name w:val="toc 3"/>
    <w:basedOn w:val="Normal"/>
    <w:next w:val="Normal"/>
    <w:autoRedefine/>
    <w:uiPriority w:val="39"/>
    <w:unhideWhenUsed/>
    <w:rsid w:val="00473D23"/>
    <w:pPr>
      <w:spacing w:after="100"/>
      <w:ind w:left="440"/>
    </w:pPr>
  </w:style>
  <w:style w:type="paragraph" w:styleId="FootnoteText">
    <w:name w:val="footnote text"/>
    <w:basedOn w:val="Normal"/>
    <w:link w:val="FootnoteTextChar"/>
    <w:uiPriority w:val="99"/>
    <w:semiHidden/>
    <w:unhideWhenUsed/>
    <w:rsid w:val="00D8797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87970"/>
    <w:rPr>
      <w:sz w:val="20"/>
      <w:szCs w:val="20"/>
    </w:rPr>
  </w:style>
  <w:style w:type="character" w:styleId="FootnoteReference">
    <w:name w:val="footnote reference"/>
    <w:basedOn w:val="DefaultParagraphFont"/>
    <w:uiPriority w:val="99"/>
    <w:semiHidden/>
    <w:unhideWhenUsed/>
    <w:rsid w:val="00D87970"/>
    <w:rPr>
      <w:vertAlign w:val="superscript"/>
    </w:rPr>
  </w:style>
  <w:style w:type="paragraph" w:styleId="EndnoteText">
    <w:name w:val="endnote text"/>
    <w:basedOn w:val="Normal"/>
    <w:link w:val="EndnoteTextChar"/>
    <w:uiPriority w:val="99"/>
    <w:semiHidden/>
    <w:unhideWhenUsed/>
    <w:rsid w:val="00D8797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87970"/>
    <w:rPr>
      <w:sz w:val="20"/>
      <w:szCs w:val="20"/>
    </w:rPr>
  </w:style>
  <w:style w:type="character" w:styleId="EndnoteReference">
    <w:name w:val="endnote reference"/>
    <w:basedOn w:val="DefaultParagraphFont"/>
    <w:uiPriority w:val="99"/>
    <w:semiHidden/>
    <w:unhideWhenUsed/>
    <w:rsid w:val="00D87970"/>
    <w:rPr>
      <w:vertAlign w:val="superscript"/>
    </w:rPr>
  </w:style>
  <w:style w:type="character" w:customStyle="1" w:styleId="hps">
    <w:name w:val="hps"/>
    <w:basedOn w:val="DefaultParagraphFont"/>
    <w:rsid w:val="00A85F67"/>
  </w:style>
  <w:style w:type="character" w:customStyle="1" w:styleId="NoSpacingChar">
    <w:name w:val="No Spacing Char"/>
    <w:basedOn w:val="DefaultParagraphFont"/>
    <w:link w:val="NoSpacing"/>
    <w:uiPriority w:val="1"/>
    <w:rsid w:val="00AC2DB0"/>
    <w:rPr>
      <w:rFonts w:ascii="Times New Roman" w:hAnsi="Times New Roman"/>
      <w:sz w:val="24"/>
    </w:rPr>
  </w:style>
</w:styles>
</file>

<file path=word/webSettings.xml><?xml version="1.0" encoding="utf-8"?>
<w:webSettings xmlns:r="http://schemas.openxmlformats.org/officeDocument/2006/relationships" xmlns:w="http://schemas.openxmlformats.org/wordprocessingml/2006/main">
  <w:divs>
    <w:div w:id="287514974">
      <w:bodyDiv w:val="1"/>
      <w:marLeft w:val="0"/>
      <w:marRight w:val="0"/>
      <w:marTop w:val="0"/>
      <w:marBottom w:val="0"/>
      <w:divBdr>
        <w:top w:val="none" w:sz="0" w:space="0" w:color="auto"/>
        <w:left w:val="none" w:sz="0" w:space="0" w:color="auto"/>
        <w:bottom w:val="none" w:sz="0" w:space="0" w:color="auto"/>
        <w:right w:val="none" w:sz="0" w:space="0" w:color="auto"/>
      </w:divBdr>
    </w:div>
    <w:div w:id="846019612">
      <w:bodyDiv w:val="1"/>
      <w:marLeft w:val="0"/>
      <w:marRight w:val="0"/>
      <w:marTop w:val="0"/>
      <w:marBottom w:val="0"/>
      <w:divBdr>
        <w:top w:val="none" w:sz="0" w:space="0" w:color="auto"/>
        <w:left w:val="none" w:sz="0" w:space="0" w:color="auto"/>
        <w:bottom w:val="none" w:sz="0" w:space="0" w:color="auto"/>
        <w:right w:val="none" w:sz="0" w:space="0" w:color="auto"/>
      </w:divBdr>
    </w:div>
    <w:div w:id="1194995400">
      <w:bodyDiv w:val="1"/>
      <w:marLeft w:val="0"/>
      <w:marRight w:val="0"/>
      <w:marTop w:val="0"/>
      <w:marBottom w:val="0"/>
      <w:divBdr>
        <w:top w:val="none" w:sz="0" w:space="0" w:color="auto"/>
        <w:left w:val="none" w:sz="0" w:space="0" w:color="auto"/>
        <w:bottom w:val="none" w:sz="0" w:space="0" w:color="auto"/>
        <w:right w:val="none" w:sz="0" w:space="0" w:color="auto"/>
      </w:divBdr>
    </w:div>
    <w:div w:id="186655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emf"/><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9E4923D-C390-48AF-8A9D-0023AA747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8832</TotalTime>
  <Pages>65</Pages>
  <Words>16843</Words>
  <Characters>96008</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Remus</dc:creator>
  <cp:keywords/>
  <dc:description/>
  <cp:lastModifiedBy>Remus</cp:lastModifiedBy>
  <cp:revision>946</cp:revision>
  <dcterms:created xsi:type="dcterms:W3CDTF">2013-10-31T08:48:00Z</dcterms:created>
  <dcterms:modified xsi:type="dcterms:W3CDTF">2014-01-31T12:38:00Z</dcterms:modified>
</cp:coreProperties>
</file>